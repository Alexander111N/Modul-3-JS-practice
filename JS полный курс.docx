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3E67" w:rsidRPr="00B47F9F" w:rsidRDefault="006B66FF">
      <w:r>
        <w:t xml:space="preserve">Плагины </w:t>
      </w:r>
    </w:p>
    <w:p w:rsidR="006B66FF" w:rsidRDefault="006B66FF">
      <w:r>
        <w:rPr>
          <w:lang w:val="en-US"/>
        </w:rPr>
        <w:t>jsHint</w:t>
      </w:r>
      <w:r w:rsidR="00EA08C8" w:rsidRPr="00EA08C8">
        <w:t xml:space="preserve"> – </w:t>
      </w:r>
      <w:r w:rsidR="00EA08C8">
        <w:t>выявляет ошибки в коде (опечатки, несостыковки итд)</w:t>
      </w:r>
    </w:p>
    <w:p w:rsidR="004675A2" w:rsidRDefault="004675A2">
      <w:r w:rsidRPr="004675A2">
        <w:t>.</w:t>
      </w:r>
      <w:r>
        <w:rPr>
          <w:lang w:val="en-US"/>
        </w:rPr>
        <w:t>jshintrc</w:t>
      </w:r>
      <w:r w:rsidRPr="004675A2">
        <w:t xml:space="preserve"> </w:t>
      </w:r>
      <w:r>
        <w:t xml:space="preserve">– файл с настройками по выявлению ошибок в коде для </w:t>
      </w:r>
      <w:r>
        <w:rPr>
          <w:lang w:val="en-US"/>
        </w:rPr>
        <w:t>jsHint</w:t>
      </w:r>
      <w:r>
        <w:t xml:space="preserve">. Если мы его размещаем в папке, то все папки что лежат с ним рядом (т.е в одной папке с ним) будут иметь такие настройки. Но вот если внутри одной из этих папок будет свой файл </w:t>
      </w:r>
      <w:r w:rsidRPr="004675A2">
        <w:t>.</w:t>
      </w:r>
      <w:r>
        <w:rPr>
          <w:lang w:val="en-US"/>
        </w:rPr>
        <w:t>jshintrc</w:t>
      </w:r>
      <w:r>
        <w:t>, то для этой конкретной папки, где он лежит, он будет перебивать настройки первоначального файла.</w:t>
      </w:r>
    </w:p>
    <w:p w:rsidR="0074018D" w:rsidRDefault="0074018D"/>
    <w:p w:rsidR="000F3509" w:rsidRPr="000F3509" w:rsidRDefault="000F3509">
      <w:r>
        <w:t xml:space="preserve">Не забыть потом включить </w:t>
      </w:r>
      <w:r w:rsidRPr="000F3509">
        <w:rPr>
          <w:b/>
          <w:lang w:val="en-US"/>
        </w:rPr>
        <w:t>Enable</w:t>
      </w:r>
      <w:r>
        <w:t xml:space="preserve"> !!!</w:t>
      </w:r>
    </w:p>
    <w:p w:rsidR="0074018D" w:rsidRPr="008D2BF4" w:rsidRDefault="00B47F9F">
      <w:pPr>
        <w:rPr>
          <w:b/>
          <w:sz w:val="56"/>
          <w:szCs w:val="56"/>
        </w:rPr>
      </w:pPr>
      <w:r w:rsidRPr="00E22E98">
        <w:rPr>
          <w:b/>
          <w:sz w:val="56"/>
          <w:szCs w:val="56"/>
          <w:lang w:val="en-US"/>
        </w:rPr>
        <w:t>JS</w:t>
      </w:r>
    </w:p>
    <w:p w:rsidR="00B47F9F" w:rsidRDefault="00B47F9F">
      <w:r>
        <w:rPr>
          <w:lang w:val="en-US"/>
        </w:rPr>
        <w:t>Js</w:t>
      </w:r>
      <w:r w:rsidRPr="00B47F9F">
        <w:t xml:space="preserve"> не умеет работать с файлами на компьютере и не умеет работать</w:t>
      </w:r>
      <w:r>
        <w:t xml:space="preserve"> между вкладками браузера. Мы не можем создать какую-то кнопку на странице чтобы по ее нажатию поменялось что-то на другой странице браузера</w:t>
      </w:r>
      <w:r w:rsidR="00E22E98">
        <w:t>. Сделано это с целью безопасности.</w:t>
      </w:r>
    </w:p>
    <w:p w:rsidR="00C77FCA" w:rsidRPr="00217647" w:rsidRDefault="00C77FCA">
      <w:pPr>
        <w:rPr>
          <w:b/>
          <w:sz w:val="32"/>
          <w:szCs w:val="32"/>
          <w:lang w:val="en-US"/>
        </w:rPr>
      </w:pPr>
      <w:r w:rsidRPr="00217647">
        <w:rPr>
          <w:b/>
          <w:sz w:val="32"/>
          <w:szCs w:val="32"/>
        </w:rPr>
        <w:t xml:space="preserve">Как подключать </w:t>
      </w:r>
      <w:r w:rsidRPr="00217647">
        <w:rPr>
          <w:b/>
          <w:sz w:val="32"/>
          <w:szCs w:val="32"/>
          <w:lang w:val="en-US"/>
        </w:rPr>
        <w:t>js</w:t>
      </w:r>
    </w:p>
    <w:p w:rsidR="00A03696" w:rsidRDefault="00C77FCA" w:rsidP="00A03696">
      <w:pPr>
        <w:pStyle w:val="ListParagraph"/>
        <w:numPr>
          <w:ilvl w:val="0"/>
          <w:numId w:val="1"/>
        </w:numPr>
      </w:pPr>
      <w:r>
        <w:t xml:space="preserve">Подключение </w:t>
      </w:r>
      <w:r>
        <w:rPr>
          <w:lang w:val="en-US"/>
        </w:rPr>
        <w:t>js</w:t>
      </w:r>
      <w:r w:rsidRPr="00C77FCA">
        <w:t xml:space="preserve"> </w:t>
      </w:r>
      <w:r>
        <w:t xml:space="preserve">прямо в файле </w:t>
      </w:r>
      <w:r>
        <w:rPr>
          <w:lang w:val="en-US"/>
        </w:rPr>
        <w:t>html</w:t>
      </w:r>
      <w:r w:rsidRPr="00C77FCA">
        <w:t xml:space="preserve"> </w:t>
      </w:r>
      <w:r>
        <w:t xml:space="preserve">при помощи тега </w:t>
      </w:r>
      <w:r w:rsidRPr="00C77FCA">
        <w:t>&lt;</w:t>
      </w:r>
      <w:r>
        <w:rPr>
          <w:lang w:val="en-US"/>
        </w:rPr>
        <w:t>script</w:t>
      </w:r>
      <w:r w:rsidRPr="00C77FCA">
        <w:t>&gt;</w:t>
      </w:r>
      <w:r>
        <w:t>, где мы напрямую пишем код, который нам нужен.</w:t>
      </w:r>
    </w:p>
    <w:p w:rsidR="00A03696" w:rsidRDefault="00A03696" w:rsidP="00A03696">
      <w:pPr>
        <w:pStyle w:val="ListParagraph"/>
        <w:numPr>
          <w:ilvl w:val="0"/>
          <w:numId w:val="1"/>
        </w:numPr>
      </w:pPr>
      <w:r>
        <w:t xml:space="preserve">Подключение файла </w:t>
      </w:r>
      <w:r w:rsidR="007F37D7">
        <w:rPr>
          <w:lang w:val="en-US"/>
        </w:rPr>
        <w:t>js</w:t>
      </w:r>
      <w:r w:rsidR="007F37D7" w:rsidRPr="007F37D7">
        <w:t xml:space="preserve"> через тег </w:t>
      </w:r>
      <w:r w:rsidR="007F37D7" w:rsidRPr="00C77FCA">
        <w:t>&lt;</w:t>
      </w:r>
      <w:r w:rsidR="007F37D7">
        <w:rPr>
          <w:lang w:val="en-US"/>
        </w:rPr>
        <w:t>script</w:t>
      </w:r>
      <w:r w:rsidR="007F37D7" w:rsidRPr="007F37D7">
        <w:t xml:space="preserve"> </w:t>
      </w:r>
      <w:r w:rsidR="007F37D7">
        <w:rPr>
          <w:lang w:val="en-US"/>
        </w:rPr>
        <w:t>src</w:t>
      </w:r>
      <w:r w:rsidR="007F37D7" w:rsidRPr="007F37D7">
        <w:t>=”</w:t>
      </w:r>
      <w:r w:rsidR="007F37D7">
        <w:rPr>
          <w:lang w:val="en-US"/>
        </w:rPr>
        <w:t>js</w:t>
      </w:r>
      <w:r w:rsidR="007F37D7" w:rsidRPr="007F37D7">
        <w:t>/</w:t>
      </w:r>
      <w:r w:rsidR="007F37D7">
        <w:rPr>
          <w:lang w:val="en-US"/>
        </w:rPr>
        <w:t>script</w:t>
      </w:r>
      <w:r w:rsidR="007F37D7" w:rsidRPr="007F37D7">
        <w:t>.</w:t>
      </w:r>
      <w:r w:rsidR="007F37D7">
        <w:rPr>
          <w:lang w:val="en-US"/>
        </w:rPr>
        <w:t>js</w:t>
      </w:r>
      <w:r w:rsidR="007F37D7" w:rsidRPr="007F37D7">
        <w:t>”</w:t>
      </w:r>
      <w:r w:rsidR="007F37D7" w:rsidRPr="00C77FCA">
        <w:t>&gt;</w:t>
      </w:r>
      <w:r w:rsidR="007F37D7">
        <w:t>,</w:t>
      </w:r>
      <w:r w:rsidR="007F37D7" w:rsidRPr="007F37D7">
        <w:t xml:space="preserve"> </w:t>
      </w:r>
      <w:r w:rsidR="007F37D7">
        <w:t>указав путь до этого файла через ссылку</w:t>
      </w:r>
      <w:r w:rsidR="007F37D7" w:rsidRPr="007F37D7">
        <w:t>.</w:t>
      </w:r>
      <w:r w:rsidR="00193236" w:rsidRPr="00193236">
        <w:t xml:space="preserve"> </w:t>
      </w:r>
      <w:r w:rsidR="00193236">
        <w:t>Если написать код внутри тега, то он будет игнорироваться.</w:t>
      </w:r>
    </w:p>
    <w:p w:rsidR="009465D1" w:rsidRDefault="00193236" w:rsidP="00217647">
      <w:pPr>
        <w:pStyle w:val="ListParagraph"/>
      </w:pPr>
      <w:r w:rsidRPr="00EC293A">
        <w:rPr>
          <w:b/>
        </w:rPr>
        <w:t>Скрипт всегда нужно подключать в самом конце, перед закрывающимся тегом &lt;/</w:t>
      </w:r>
      <w:r w:rsidRPr="00EC293A">
        <w:rPr>
          <w:b/>
          <w:lang w:val="en-US"/>
        </w:rPr>
        <w:t>body</w:t>
      </w:r>
      <w:r w:rsidRPr="00EC293A">
        <w:rPr>
          <w:b/>
        </w:rPr>
        <w:t>&gt;</w:t>
      </w:r>
      <w:r w:rsidR="00EC293A">
        <w:t>. Если это сделать в начале, то мы просто не сможем ни к чему привязаться, так как верстка еще не сформирована.</w:t>
      </w:r>
      <w:r w:rsidR="005B7958">
        <w:t xml:space="preserve"> А также пользователь будет ждать пока подгрузит</w:t>
      </w:r>
      <w:r w:rsidR="00787C43">
        <w:t>ь</w:t>
      </w:r>
      <w:r w:rsidR="005B7958">
        <w:t xml:space="preserve">ся </w:t>
      </w:r>
      <w:r w:rsidR="005B7958">
        <w:rPr>
          <w:lang w:val="en-US"/>
        </w:rPr>
        <w:t>js</w:t>
      </w:r>
      <w:r w:rsidR="005B7958" w:rsidRPr="005B7958">
        <w:t xml:space="preserve"> </w:t>
      </w:r>
      <w:r w:rsidR="005B7958">
        <w:t>файл и будет видеть пустой экран несколько секунд.</w:t>
      </w:r>
    </w:p>
    <w:p w:rsidR="00217647" w:rsidRDefault="00217647" w:rsidP="00217647">
      <w:pPr>
        <w:pStyle w:val="ListParagraph"/>
      </w:pPr>
    </w:p>
    <w:p w:rsidR="009465D1" w:rsidRDefault="009465D1" w:rsidP="009465D1">
      <w:r>
        <w:t xml:space="preserve">Код можно запустить в консоли </w:t>
      </w:r>
      <w:r>
        <w:rPr>
          <w:lang w:val="en-US"/>
        </w:rPr>
        <w:t>VS</w:t>
      </w:r>
      <w:r w:rsidRPr="009465D1">
        <w:t xml:space="preserve"> </w:t>
      </w:r>
      <w:r>
        <w:t xml:space="preserve">и посмотреть, как он работает. Выделяем код и запускаем команду </w:t>
      </w:r>
      <w:r>
        <w:rPr>
          <w:lang w:val="en-US"/>
        </w:rPr>
        <w:t>Run</w:t>
      </w:r>
      <w:r w:rsidRPr="009465D1">
        <w:t xml:space="preserve"> </w:t>
      </w:r>
      <w:r>
        <w:rPr>
          <w:lang w:val="en-US"/>
        </w:rPr>
        <w:t>Code</w:t>
      </w:r>
      <w:r w:rsidRPr="009465D1">
        <w:t>.</w:t>
      </w:r>
    </w:p>
    <w:p w:rsidR="00217647" w:rsidRDefault="00217647" w:rsidP="00217647">
      <w:pPr>
        <w:rPr>
          <w:b/>
          <w:sz w:val="32"/>
          <w:szCs w:val="32"/>
        </w:rPr>
      </w:pPr>
      <w:r>
        <w:rPr>
          <w:b/>
          <w:sz w:val="32"/>
          <w:szCs w:val="32"/>
        </w:rPr>
        <w:t>Объявление переменных</w:t>
      </w:r>
    </w:p>
    <w:p w:rsidR="006C5CA8" w:rsidRPr="006C5CA8" w:rsidRDefault="006C5CA8" w:rsidP="00217647">
      <w:r w:rsidRPr="006C5CA8">
        <w:t>Имя переменной может состоять из букв, цифр, символа доллара и нижнего подчеркивания</w:t>
      </w:r>
      <w:r w:rsidR="00E90BD2">
        <w:t xml:space="preserve">. Первый символ </w:t>
      </w:r>
      <w:r w:rsidR="00E90BD2" w:rsidRPr="00E90BD2">
        <w:rPr>
          <w:b/>
        </w:rPr>
        <w:t>никогда</w:t>
      </w:r>
      <w:r w:rsidR="00E90BD2">
        <w:t xml:space="preserve"> не должен быть цифрой.</w:t>
      </w:r>
      <w:r w:rsidR="00DD3B8D">
        <w:t xml:space="preserve"> Также переменные написан</w:t>
      </w:r>
      <w:r w:rsidR="006B3B01">
        <w:t>н</w:t>
      </w:r>
      <w:r w:rsidR="00DD3B8D">
        <w:t xml:space="preserve">ые в разном регистре это разные переменные (abc </w:t>
      </w:r>
      <w:r w:rsidR="00DD3B8D">
        <w:rPr>
          <w:lang w:val="en-US"/>
        </w:rPr>
        <w:t>ABC</w:t>
      </w:r>
      <w:r w:rsidR="00DD3B8D">
        <w:t>)</w:t>
      </w:r>
      <w:r w:rsidR="00040D75">
        <w:t>.</w:t>
      </w:r>
    </w:p>
    <w:p w:rsidR="00217647" w:rsidRPr="00D054FA" w:rsidRDefault="00217647" w:rsidP="009465D1">
      <w:r>
        <w:rPr>
          <w:lang w:val="en-US"/>
        </w:rPr>
        <w:t>let</w:t>
      </w:r>
      <w:r w:rsidRPr="00D054FA">
        <w:t xml:space="preserve"> </w:t>
      </w:r>
      <w:r>
        <w:rPr>
          <w:lang w:val="en-US"/>
        </w:rPr>
        <w:t>chislo</w:t>
      </w:r>
      <w:r w:rsidR="006C5CA8">
        <w:t>_1</w:t>
      </w:r>
      <w:r w:rsidRPr="00D054FA">
        <w:t xml:space="preserve"> = 5;</w:t>
      </w:r>
      <w:r w:rsidR="007355B2">
        <w:t xml:space="preserve">  - Изменяемая переменная</w:t>
      </w:r>
    </w:p>
    <w:p w:rsidR="00D054FA" w:rsidRPr="005870BF" w:rsidRDefault="00D054FA" w:rsidP="009465D1">
      <w:r>
        <w:rPr>
          <w:lang w:val="en-US"/>
        </w:rPr>
        <w:t>const</w:t>
      </w:r>
      <w:r w:rsidRPr="00D054FA">
        <w:t xml:space="preserve"> </w:t>
      </w:r>
      <w:r>
        <w:rPr>
          <w:lang w:val="en-US"/>
        </w:rPr>
        <w:t>chislo</w:t>
      </w:r>
      <w:r w:rsidR="006C5CA8">
        <w:t>_2</w:t>
      </w:r>
      <w:r w:rsidRPr="00D054FA">
        <w:t>= 10;</w:t>
      </w:r>
      <w:r w:rsidR="007355B2">
        <w:t xml:space="preserve"> - Постоянная (не изменяемая) переменная</w:t>
      </w:r>
      <w:r w:rsidR="00D65E17">
        <w:t xml:space="preserve">. Один раз задали и такое значение и останется. </w:t>
      </w:r>
      <w:r w:rsidR="005870BF">
        <w:t xml:space="preserve">  </w:t>
      </w:r>
      <w:r w:rsidR="005870BF" w:rsidRPr="00040D75">
        <w:rPr>
          <w:b/>
        </w:rPr>
        <w:t xml:space="preserve">Прямых констант в </w:t>
      </w:r>
      <w:r w:rsidR="005870BF" w:rsidRPr="00040D75">
        <w:rPr>
          <w:b/>
          <w:lang w:val="en-US"/>
        </w:rPr>
        <w:t>JS</w:t>
      </w:r>
      <w:r w:rsidR="005870BF" w:rsidRPr="00040D75">
        <w:rPr>
          <w:b/>
        </w:rPr>
        <w:t xml:space="preserve"> не бывает.</w:t>
      </w:r>
      <w:r w:rsidR="00040D75">
        <w:rPr>
          <w:b/>
        </w:rPr>
        <w:t xml:space="preserve"> </w:t>
      </w:r>
      <w:r w:rsidR="00040D75" w:rsidRPr="00040D75">
        <w:t>Тут константы не совсем константы.</w:t>
      </w:r>
    </w:p>
    <w:p w:rsidR="00D65E17" w:rsidRDefault="00D65E17" w:rsidP="009465D1">
      <w:r>
        <w:t xml:space="preserve">Хороший тон использовать </w:t>
      </w:r>
      <w:r>
        <w:rPr>
          <w:lang w:val="en-US"/>
        </w:rPr>
        <w:t>const</w:t>
      </w:r>
      <w:r w:rsidRPr="00D65E17">
        <w:t xml:space="preserve"> </w:t>
      </w:r>
      <w:r>
        <w:t>везде, где это возможно.</w:t>
      </w:r>
    </w:p>
    <w:p w:rsidR="00130D97" w:rsidRDefault="00130D97" w:rsidP="009465D1"/>
    <w:p w:rsidR="00B149FD" w:rsidRPr="00130D97" w:rsidRDefault="00130D97" w:rsidP="009465D1">
      <w:pPr>
        <w:rPr>
          <w:u w:val="single"/>
        </w:rPr>
      </w:pPr>
      <w:r w:rsidRPr="00130D97">
        <w:rPr>
          <w:u w:val="single"/>
        </w:rPr>
        <w:t xml:space="preserve">Разница между </w:t>
      </w:r>
      <w:r w:rsidRPr="00130D97">
        <w:rPr>
          <w:u w:val="single"/>
          <w:lang w:val="en-US"/>
        </w:rPr>
        <w:t>let</w:t>
      </w:r>
      <w:r w:rsidRPr="00130D97">
        <w:rPr>
          <w:u w:val="single"/>
        </w:rPr>
        <w:t xml:space="preserve"> и </w:t>
      </w:r>
      <w:r w:rsidRPr="00130D97">
        <w:rPr>
          <w:u w:val="single"/>
          <w:lang w:val="en-US"/>
        </w:rPr>
        <w:t>var</w:t>
      </w:r>
      <w:r w:rsidRPr="00130D97">
        <w:rPr>
          <w:u w:val="single"/>
        </w:rPr>
        <w:t>.</w:t>
      </w:r>
    </w:p>
    <w:p w:rsidR="00B149FD" w:rsidRDefault="00B149FD" w:rsidP="00130D97">
      <w:pPr>
        <w:pStyle w:val="ListParagraph"/>
        <w:numPr>
          <w:ilvl w:val="0"/>
          <w:numId w:val="2"/>
        </w:numPr>
      </w:pPr>
      <w:r w:rsidRPr="00130D97">
        <w:rPr>
          <w:lang w:val="en-US"/>
        </w:rPr>
        <w:t>Var</w:t>
      </w:r>
      <w:r w:rsidRPr="00B149FD">
        <w:t xml:space="preserve"> </w:t>
      </w:r>
      <w:r w:rsidRPr="00130D97">
        <w:rPr>
          <w:lang w:val="en-US"/>
        </w:rPr>
        <w:t>name</w:t>
      </w:r>
      <w:r w:rsidRPr="00B149FD">
        <w:t>= “</w:t>
      </w:r>
      <w:r w:rsidRPr="00130D97">
        <w:rPr>
          <w:lang w:val="en-US"/>
        </w:rPr>
        <w:t>Ivan</w:t>
      </w:r>
      <w:r w:rsidRPr="00B149FD">
        <w:t>”;</w:t>
      </w:r>
      <w:r>
        <w:t xml:space="preserve"> - Старый формат записи переменной.</w:t>
      </w:r>
    </w:p>
    <w:p w:rsidR="008D2BF4" w:rsidRDefault="008D2BF4" w:rsidP="009465D1">
      <w:r>
        <w:t xml:space="preserve">Разница между </w:t>
      </w:r>
      <w:r>
        <w:rPr>
          <w:lang w:val="en-US"/>
        </w:rPr>
        <w:t>let</w:t>
      </w:r>
      <w:r w:rsidRPr="008D2BF4">
        <w:t xml:space="preserve"> </w:t>
      </w:r>
      <w:r>
        <w:t xml:space="preserve">и </w:t>
      </w:r>
      <w:r>
        <w:rPr>
          <w:lang w:val="en-US"/>
        </w:rPr>
        <w:t>var</w:t>
      </w:r>
      <w:r w:rsidRPr="008D2BF4">
        <w:t xml:space="preserve"> </w:t>
      </w:r>
      <w:r>
        <w:t xml:space="preserve">в том, что переменную </w:t>
      </w:r>
      <w:r>
        <w:rPr>
          <w:lang w:val="en-US"/>
        </w:rPr>
        <w:t>let</w:t>
      </w:r>
      <w:r w:rsidRPr="008D2BF4">
        <w:t xml:space="preserve"> </w:t>
      </w:r>
      <w:r>
        <w:t xml:space="preserve">нельзя использовать до объявления. В этом случае будет ошибка. Переменную </w:t>
      </w:r>
      <w:r>
        <w:rPr>
          <w:lang w:val="en-US"/>
        </w:rPr>
        <w:t>var</w:t>
      </w:r>
      <w:r w:rsidRPr="008D2BF4">
        <w:t xml:space="preserve"> </w:t>
      </w:r>
      <w:r>
        <w:t xml:space="preserve">можно использовать до объявления. В этом случае ошибки </w:t>
      </w:r>
      <w:r>
        <w:lastRenderedPageBreak/>
        <w:t xml:space="preserve">не будет, а переменная будет иметь тип данных </w:t>
      </w:r>
      <w:r>
        <w:rPr>
          <w:lang w:val="en-US"/>
        </w:rPr>
        <w:t>underfined</w:t>
      </w:r>
      <w:r w:rsidRPr="008D2BF4">
        <w:t xml:space="preserve">.  </w:t>
      </w:r>
      <w:r>
        <w:t>Это может привести к неправильной работе программы.</w:t>
      </w:r>
    </w:p>
    <w:p w:rsidR="00FE1C63" w:rsidRDefault="00FE1C63" w:rsidP="009465D1">
      <w:r>
        <w:t xml:space="preserve">Использование переменной до ее объявления называется хостинг? (всплытие) </w:t>
      </w:r>
    </w:p>
    <w:p w:rsidR="00130D97" w:rsidRDefault="00130D97" w:rsidP="009465D1"/>
    <w:p w:rsidR="00130D97" w:rsidRPr="00895AC0" w:rsidRDefault="00130D97" w:rsidP="00130D97">
      <w:pPr>
        <w:pStyle w:val="ListParagraph"/>
        <w:numPr>
          <w:ilvl w:val="0"/>
          <w:numId w:val="2"/>
        </w:numPr>
      </w:pPr>
      <w:r>
        <w:t xml:space="preserve">Переменные </w:t>
      </w:r>
      <w:r w:rsidRPr="00130D97">
        <w:rPr>
          <w:lang w:val="en-US"/>
        </w:rPr>
        <w:t>let</w:t>
      </w:r>
      <w:r w:rsidRPr="00130D97">
        <w:t xml:space="preserve"> </w:t>
      </w:r>
      <w:r>
        <w:t xml:space="preserve">и </w:t>
      </w:r>
      <w:r w:rsidRPr="00130D97">
        <w:rPr>
          <w:lang w:val="en-US"/>
        </w:rPr>
        <w:t>const</w:t>
      </w:r>
      <w:r w:rsidRPr="00130D97">
        <w:t xml:space="preserve"> </w:t>
      </w:r>
      <w:r>
        <w:t>видны в блоке кода ограниченного фигурными скобками.</w:t>
      </w:r>
      <w:r w:rsidRPr="00130D97">
        <w:t xml:space="preserve"> </w:t>
      </w:r>
      <w:r>
        <w:t xml:space="preserve">А переменная </w:t>
      </w:r>
      <w:r>
        <w:rPr>
          <w:lang w:val="en-US"/>
        </w:rPr>
        <w:t>var не ограничена.</w:t>
      </w:r>
    </w:p>
    <w:p w:rsidR="00895AC0" w:rsidRDefault="00895AC0" w:rsidP="00895AC0">
      <w:pPr>
        <w:ind w:left="360"/>
      </w:pPr>
    </w:p>
    <w:p w:rsidR="00895AC0" w:rsidRDefault="00895AC0" w:rsidP="007B16B9">
      <w:pPr>
        <w:pStyle w:val="ListParagraph"/>
        <w:numPr>
          <w:ilvl w:val="0"/>
          <w:numId w:val="2"/>
        </w:numPr>
      </w:pPr>
      <w:r>
        <w:t xml:space="preserve">Новый стандарт не поддерживается в старых версиях браузера.  Сайт </w:t>
      </w:r>
      <w:r w:rsidRPr="00857263">
        <w:rPr>
          <w:u w:val="single"/>
          <w:lang w:val="en-US"/>
        </w:rPr>
        <w:t>Can</w:t>
      </w:r>
      <w:r w:rsidRPr="00857263">
        <w:rPr>
          <w:u w:val="single"/>
        </w:rPr>
        <w:t xml:space="preserve"> </w:t>
      </w:r>
      <w:r w:rsidRPr="00857263">
        <w:rPr>
          <w:u w:val="single"/>
          <w:lang w:val="en-US"/>
        </w:rPr>
        <w:t>I</w:t>
      </w:r>
      <w:r w:rsidRPr="00857263">
        <w:rPr>
          <w:u w:val="single"/>
        </w:rPr>
        <w:t xml:space="preserve"> </w:t>
      </w:r>
      <w:r w:rsidRPr="00857263">
        <w:rPr>
          <w:u w:val="single"/>
          <w:lang w:val="en-US"/>
        </w:rPr>
        <w:t>Use</w:t>
      </w:r>
      <w:r w:rsidRPr="00895AC0">
        <w:t xml:space="preserve"> </w:t>
      </w:r>
      <w:r w:rsidR="007B16B9">
        <w:t>(</w:t>
      </w:r>
      <w:hyperlink r:id="rId6" w:history="1">
        <w:r w:rsidR="00B11FED" w:rsidRPr="00A208CE">
          <w:rPr>
            <w:rStyle w:val="Hyperlink"/>
          </w:rPr>
          <w:t>https://caniuse.com/</w:t>
        </w:r>
      </w:hyperlink>
      <w:r w:rsidR="007B16B9">
        <w:t>)</w:t>
      </w:r>
      <w:r w:rsidR="00B11FED">
        <w:t xml:space="preserve"> </w:t>
      </w:r>
      <w:r>
        <w:t>показывает какую переменную</w:t>
      </w:r>
      <w:r w:rsidR="00857263">
        <w:t>(и не только)</w:t>
      </w:r>
      <w:r>
        <w:t xml:space="preserve"> можно использовать в каких браузерах.</w:t>
      </w:r>
    </w:p>
    <w:p w:rsidR="008C3E51" w:rsidRDefault="008C3E51" w:rsidP="008C3E51">
      <w:pPr>
        <w:pStyle w:val="ListParagraph"/>
      </w:pPr>
    </w:p>
    <w:p w:rsidR="008C3E51" w:rsidRDefault="008C3E51" w:rsidP="008C3E51">
      <w:r>
        <w:t>Как можно понять, что мы используем современную версию кода</w:t>
      </w:r>
    </w:p>
    <w:p w:rsidR="002A736B" w:rsidRDefault="008C3E51" w:rsidP="008C3E51">
      <w:r w:rsidRPr="008C3E51">
        <w:t>“</w:t>
      </w:r>
      <w:r>
        <w:rPr>
          <w:lang w:val="en-US"/>
        </w:rPr>
        <w:t>use</w:t>
      </w:r>
      <w:r w:rsidRPr="008C3E51">
        <w:t xml:space="preserve"> </w:t>
      </w:r>
      <w:r>
        <w:rPr>
          <w:lang w:val="en-US"/>
        </w:rPr>
        <w:t>strict</w:t>
      </w:r>
      <w:r w:rsidRPr="008C3E51">
        <w:t>”</w:t>
      </w:r>
      <w:r w:rsidR="00164233">
        <w:t>;</w:t>
      </w:r>
      <w:r w:rsidRPr="008C3E51">
        <w:t xml:space="preserve"> – </w:t>
      </w:r>
      <w:r>
        <w:t xml:space="preserve">когда такая строка прописана в </w:t>
      </w:r>
      <w:r>
        <w:rPr>
          <w:lang w:val="en-US"/>
        </w:rPr>
        <w:t>js</w:t>
      </w:r>
      <w:r w:rsidRPr="008C3E51">
        <w:t xml:space="preserve"> файле, </w:t>
      </w:r>
      <w:r>
        <w:t>мы говорим нашему файлу, что мы работаем в современном режиме.</w:t>
      </w:r>
      <w:r w:rsidR="00160481">
        <w:t xml:space="preserve"> Где не работают некоторые неточности, которые были в старых стандартах </w:t>
      </w:r>
      <w:r w:rsidR="00160481">
        <w:rPr>
          <w:lang w:val="en-US"/>
        </w:rPr>
        <w:t>JS</w:t>
      </w:r>
      <w:r w:rsidR="002A736B">
        <w:t>.</w:t>
      </w:r>
      <w:r w:rsidR="00DB1FCC">
        <w:t xml:space="preserve">  Эту строку нужно прописывать в начале документа, либо в начале функции.</w:t>
      </w:r>
    </w:p>
    <w:p w:rsidR="002A736B" w:rsidRDefault="002A736B" w:rsidP="008C3E51">
      <w:r>
        <w:t xml:space="preserve">Например, в старом режиме можно было создать переменную без ее объявления </w:t>
      </w:r>
      <w:r>
        <w:rPr>
          <w:lang w:val="en-US"/>
        </w:rPr>
        <w:t>A</w:t>
      </w:r>
      <w:r w:rsidRPr="002A736B">
        <w:t xml:space="preserve"> = 15;  </w:t>
      </w:r>
      <w:r>
        <w:t xml:space="preserve">В режиме </w:t>
      </w:r>
      <w:r>
        <w:rPr>
          <w:lang w:val="en-US"/>
        </w:rPr>
        <w:t>use</w:t>
      </w:r>
      <w:r w:rsidRPr="008C3E51">
        <w:t xml:space="preserve"> </w:t>
      </w:r>
      <w:r>
        <w:rPr>
          <w:lang w:val="en-US"/>
        </w:rPr>
        <w:t>strict</w:t>
      </w:r>
      <w:r w:rsidR="00DB1FCC">
        <w:t xml:space="preserve"> этого сделать нельзя, будет ошибка.</w:t>
      </w:r>
    </w:p>
    <w:p w:rsidR="00164233" w:rsidRPr="0065425B" w:rsidRDefault="00164233" w:rsidP="008C3E51"/>
    <w:p w:rsidR="00164233" w:rsidRDefault="00164233" w:rsidP="008C3E51">
      <w:r>
        <w:t>Также чтобы код был понятен нужно стараться использовать стилистические правила.</w:t>
      </w:r>
    </w:p>
    <w:p w:rsidR="00164233" w:rsidRDefault="00BC7777" w:rsidP="008C3E5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62.05pt">
            <v:imagedata r:id="rId7" o:title="code-style"/>
          </v:shape>
        </w:pict>
      </w:r>
    </w:p>
    <w:p w:rsidR="00164233" w:rsidRPr="00716D07" w:rsidRDefault="005100FB" w:rsidP="008C3E51">
      <w:pPr>
        <w:rPr>
          <w:b/>
        </w:rPr>
      </w:pPr>
      <w:r w:rsidRPr="00716D07">
        <w:lastRenderedPageBreak/>
        <w:t xml:space="preserve"> </w:t>
      </w:r>
      <w:r w:rsidRPr="00716D07">
        <w:rPr>
          <w:b/>
        </w:rPr>
        <w:t>; - точка с запятой</w:t>
      </w:r>
    </w:p>
    <w:p w:rsidR="005100FB" w:rsidRDefault="005100FB" w:rsidP="008C3E51">
      <w:r>
        <w:t>Ставится после объявления переменной</w:t>
      </w:r>
      <w:r w:rsidR="001918E8">
        <w:t xml:space="preserve"> или когда закончился какой-то логический блок</w:t>
      </w:r>
    </w:p>
    <w:p w:rsidR="00A93B2F" w:rsidRPr="00490ECC" w:rsidRDefault="00490ECC" w:rsidP="00A93B2F">
      <w:pPr>
        <w:rPr>
          <w:b/>
          <w:sz w:val="32"/>
          <w:szCs w:val="32"/>
        </w:rPr>
      </w:pPr>
      <w:r>
        <w:rPr>
          <w:b/>
          <w:sz w:val="32"/>
          <w:szCs w:val="32"/>
        </w:rPr>
        <w:t>Классификация типов данных</w:t>
      </w:r>
    </w:p>
    <w:p w:rsidR="00A93B2F" w:rsidRDefault="00490ECC" w:rsidP="008C3E51">
      <w:r>
        <w:rPr>
          <w:noProof/>
          <w:lang w:val="en-US"/>
        </w:rPr>
        <w:drawing>
          <wp:inline distT="0" distB="0" distL="0" distR="0">
            <wp:extent cx="5940425" cy="27946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4177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F6" w:rsidRPr="00631DF6" w:rsidRDefault="00631DF6" w:rsidP="008C3E51">
      <w:r>
        <w:t xml:space="preserve">Тип данных в </w:t>
      </w:r>
      <w:r>
        <w:rPr>
          <w:lang w:val="en-US"/>
        </w:rPr>
        <w:t>JS</w:t>
      </w:r>
      <w:r w:rsidRPr="00631DF6">
        <w:t xml:space="preserve"> </w:t>
      </w:r>
      <w:r>
        <w:t xml:space="preserve">определяется автоматически. </w:t>
      </w:r>
      <w:r w:rsidRPr="00631DF6">
        <w:rPr>
          <w:b/>
        </w:rPr>
        <w:t>Указывать его явно нельзя</w:t>
      </w:r>
      <w:r>
        <w:t>.</w:t>
      </w:r>
    </w:p>
    <w:p w:rsidR="00490ECC" w:rsidRPr="000112C4" w:rsidRDefault="00FE7E87" w:rsidP="008C3E51">
      <w:r w:rsidRPr="00324C99">
        <w:rPr>
          <w:b/>
        </w:rPr>
        <w:t>Числа</w:t>
      </w:r>
      <w:r>
        <w:t xml:space="preserve"> – мы не можем присвоить число</w:t>
      </w:r>
      <w:r w:rsidR="00631DF6">
        <w:t>,</w:t>
      </w:r>
      <w:r>
        <w:t xml:space="preserve"> которое будет больше чем 2 в 53 степени</w:t>
      </w:r>
      <w:r w:rsidR="000112C4" w:rsidRPr="000112C4">
        <w:t>.</w:t>
      </w:r>
    </w:p>
    <w:p w:rsidR="000112C4" w:rsidRPr="00792599" w:rsidRDefault="000112C4" w:rsidP="008C3E51">
      <w:r>
        <w:t>Числа могут быть как целыми так и дробными</w:t>
      </w:r>
    </w:p>
    <w:p w:rsidR="006E0232" w:rsidRPr="007E03C0" w:rsidRDefault="006E0232" w:rsidP="008C3E51">
      <w:r>
        <w:t xml:space="preserve">Let </w:t>
      </w:r>
      <w:r>
        <w:rPr>
          <w:lang w:val="en-US"/>
        </w:rPr>
        <w:t>number</w:t>
      </w:r>
      <w:r w:rsidRPr="007E03C0">
        <w:t xml:space="preserve"> = 4</w:t>
      </w:r>
      <w:r w:rsidR="00FE20DE">
        <w:t>.7</w:t>
      </w:r>
      <w:r w:rsidRPr="007E03C0">
        <w:t>;</w:t>
      </w:r>
      <w:r w:rsidR="007E03C0">
        <w:t xml:space="preserve"> (для разделителя ипользуем </w:t>
      </w:r>
      <w:r w:rsidR="007E03C0" w:rsidRPr="007E03C0">
        <w:t xml:space="preserve"> . </w:t>
      </w:r>
      <w:r w:rsidR="007E03C0">
        <w:t>)</w:t>
      </w:r>
    </w:p>
    <w:p w:rsidR="000112C4" w:rsidRPr="004061FB" w:rsidRDefault="004061FB" w:rsidP="008C3E51">
      <w:r>
        <w:t xml:space="preserve">Также можно получить числовые значения, которые относятся к данному типу это инфинити или бесконечность(которое можно получить при деление на ноль)  и </w:t>
      </w:r>
      <w:r>
        <w:rPr>
          <w:lang w:val="en-US"/>
        </w:rPr>
        <w:t>NaN</w:t>
      </w:r>
      <w:r>
        <w:t xml:space="preserve"> которое получается если использовать не математическую операцию</w:t>
      </w:r>
    </w:p>
    <w:p w:rsidR="004061FB" w:rsidRPr="00716D07" w:rsidRDefault="004D5356" w:rsidP="008C3E51">
      <w:r w:rsidRPr="004D5356">
        <w:rPr>
          <w:b/>
        </w:rPr>
        <w:t>Строки</w:t>
      </w:r>
      <w:r>
        <w:t xml:space="preserve"> – в </w:t>
      </w:r>
      <w:r>
        <w:rPr>
          <w:lang w:val="en-US"/>
        </w:rPr>
        <w:t>js</w:t>
      </w:r>
      <w:r w:rsidRPr="004D5356">
        <w:t xml:space="preserve"> </w:t>
      </w:r>
      <w:r>
        <w:t xml:space="preserve">нет разницы какие кавычки использовать при инициализации строки одинарные или двойные </w:t>
      </w:r>
      <w:r w:rsidRPr="004D5356">
        <w:t>“”</w:t>
      </w:r>
      <w:r>
        <w:t>,</w:t>
      </w:r>
      <w:r w:rsidRPr="004D5356">
        <w:t xml:space="preserve"> ‘’</w:t>
      </w:r>
      <w:r>
        <w:t xml:space="preserve">.   </w:t>
      </w:r>
      <w:r>
        <w:rPr>
          <w:lang w:val="en-US"/>
        </w:rPr>
        <w:t>Let</w:t>
      </w:r>
      <w:r w:rsidRPr="00716D07">
        <w:t xml:space="preserve"> </w:t>
      </w:r>
      <w:r>
        <w:rPr>
          <w:lang w:val="en-US"/>
        </w:rPr>
        <w:t>stroka</w:t>
      </w:r>
      <w:r w:rsidRPr="00716D07">
        <w:t xml:space="preserve"> = “</w:t>
      </w:r>
      <w:r>
        <w:rPr>
          <w:lang w:val="en-US"/>
        </w:rPr>
        <w:t>dfg</w:t>
      </w:r>
      <w:r w:rsidRPr="00716D07">
        <w:t>123</w:t>
      </w:r>
      <w:r>
        <w:rPr>
          <w:lang w:val="en-US"/>
        </w:rPr>
        <w:t>dfg</w:t>
      </w:r>
      <w:r w:rsidRPr="00716D07">
        <w:t>”;</w:t>
      </w:r>
    </w:p>
    <w:p w:rsidR="004D5356" w:rsidRDefault="005052FA" w:rsidP="008C3E51">
      <w:r>
        <w:rPr>
          <w:b/>
        </w:rPr>
        <w:t xml:space="preserve">Специальное значение </w:t>
      </w:r>
      <w:r w:rsidR="004D5356" w:rsidRPr="004D5356">
        <w:rPr>
          <w:b/>
        </w:rPr>
        <w:t>Null</w:t>
      </w:r>
      <w:r w:rsidR="004D5356" w:rsidRPr="004D5356">
        <w:t xml:space="preserve"> – когда чего-то просто не существует. </w:t>
      </w:r>
      <w:r w:rsidR="004D5356">
        <w:rPr>
          <w:lang w:val="en-US"/>
        </w:rPr>
        <w:t>referenceError</w:t>
      </w:r>
      <w:r w:rsidR="004D5356" w:rsidRPr="004D5356">
        <w:t xml:space="preserve"> </w:t>
      </w:r>
      <w:r>
        <w:t xml:space="preserve">– ошибка ссылочного типа. </w:t>
      </w:r>
    </w:p>
    <w:p w:rsidR="005052FA" w:rsidRPr="005052FA" w:rsidRDefault="005052FA" w:rsidP="005052FA">
      <w:pPr>
        <w:shd w:val="clear" w:color="auto" w:fill="FFFFFF"/>
        <w:spacing w:after="180" w:line="240" w:lineRule="auto"/>
      </w:pPr>
      <w:r w:rsidRPr="005052FA">
        <w:t>Значение null не относится ни к одному из типов выше, а образует свой отдельный тип, состоящий из единственного значения null:</w:t>
      </w:r>
    </w:p>
    <w:p w:rsidR="005052FA" w:rsidRPr="005052FA" w:rsidRDefault="005052FA" w:rsidP="005052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</w:pPr>
      <w:r w:rsidRPr="005052FA">
        <w:t>var age = null;</w:t>
      </w:r>
    </w:p>
    <w:p w:rsidR="005052FA" w:rsidRPr="005052FA" w:rsidRDefault="005052FA" w:rsidP="005052FA">
      <w:pPr>
        <w:shd w:val="clear" w:color="auto" w:fill="FFFFFF"/>
        <w:spacing w:after="180" w:line="240" w:lineRule="auto"/>
      </w:pPr>
      <w:r w:rsidRPr="005052FA">
        <w:t>В JavaScript null не является «ссылкой на несуществующий объект» или «нулевым указателем», как в некоторых других языках. Это просто специальное значение, которое имеет смысл «ничего» или «значение неизвестно».</w:t>
      </w:r>
    </w:p>
    <w:p w:rsidR="005052FA" w:rsidRPr="005052FA" w:rsidRDefault="005052FA" w:rsidP="005052F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5052FA">
        <w:t>В частности, код выше говорит о том, что возраст age неизвестен.</w:t>
      </w:r>
    </w:p>
    <w:p w:rsidR="005052FA" w:rsidRDefault="005052FA" w:rsidP="008C3E51"/>
    <w:p w:rsidR="004D5356" w:rsidRDefault="005052FA" w:rsidP="008C3E51">
      <w:r>
        <w:rPr>
          <w:b/>
        </w:rPr>
        <w:t>Специальное значение Unde</w:t>
      </w:r>
      <w:r w:rsidR="004D5356" w:rsidRPr="004D5356">
        <w:rPr>
          <w:b/>
        </w:rPr>
        <w:t>fined</w:t>
      </w:r>
      <w:r w:rsidR="004D5356" w:rsidRPr="004D5356">
        <w:t xml:space="preserve"> – </w:t>
      </w:r>
      <w:r w:rsidR="004D5356">
        <w:t>это когда переменная объявлена, но не инициализирована. Она существует, но туда ничего не присвоено.</w:t>
      </w:r>
    </w:p>
    <w:p w:rsidR="00BE46CE" w:rsidRPr="00BE46CE" w:rsidRDefault="00BE46CE" w:rsidP="00BE46CE">
      <w:pPr>
        <w:pStyle w:val="NormalWeb"/>
        <w:shd w:val="clear" w:color="auto" w:fill="FFFFFF"/>
        <w:spacing w:before="0" w:beforeAutospacing="0" w:after="18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E46CE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Значение undefined, как и null, образует свой собственный тип, состоящий из одного этого значения. Оно имеет смысл «значение не присвоено».</w:t>
      </w:r>
    </w:p>
    <w:p w:rsidR="00BE46CE" w:rsidRPr="00BE46CE" w:rsidRDefault="00BE46CE" w:rsidP="00BE46CE">
      <w:pPr>
        <w:pStyle w:val="NormalWeb"/>
        <w:shd w:val="clear" w:color="auto" w:fill="FFFFFF"/>
        <w:spacing w:before="0" w:beforeAutospacing="0" w:after="18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E46CE">
        <w:rPr>
          <w:rFonts w:asciiTheme="minorHAnsi" w:eastAsiaTheme="minorHAnsi" w:hAnsiTheme="minorHAnsi" w:cstheme="minorBidi"/>
          <w:sz w:val="22"/>
          <w:szCs w:val="22"/>
          <w:lang w:eastAsia="en-US"/>
        </w:rPr>
        <w:t>Если переменная объявлена, но в неё ничего не записано, то её значение как раз и есть undefined:</w:t>
      </w:r>
    </w:p>
    <w:p w:rsidR="00BE46CE" w:rsidRPr="00792599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792599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var x;</w:t>
      </w:r>
    </w:p>
    <w:p w:rsidR="00BE46CE" w:rsidRPr="00792599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792599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alert( x ); // </w:t>
      </w:r>
      <w:r w:rsidRPr="00BE46CE">
        <w:rPr>
          <w:rFonts w:asciiTheme="minorHAnsi" w:eastAsiaTheme="minorHAnsi" w:hAnsiTheme="minorHAnsi" w:cstheme="minorBidi"/>
          <w:sz w:val="22"/>
          <w:szCs w:val="22"/>
          <w:lang w:eastAsia="en-US"/>
        </w:rPr>
        <w:t>выведет</w:t>
      </w:r>
      <w:r w:rsidRPr="00792599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"undefined"</w:t>
      </w:r>
    </w:p>
    <w:p w:rsidR="00BE46CE" w:rsidRPr="00792599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:rsidR="00BE46CE" w:rsidRPr="00BE46CE" w:rsidRDefault="00BE46CE" w:rsidP="00BE46CE">
      <w:pPr>
        <w:pStyle w:val="NormalWeb"/>
        <w:shd w:val="clear" w:color="auto" w:fill="FFFFFF"/>
        <w:spacing w:before="0" w:beforeAutospacing="0" w:after="18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E46CE">
        <w:rPr>
          <w:rFonts w:asciiTheme="minorHAnsi" w:eastAsiaTheme="minorHAnsi" w:hAnsiTheme="minorHAnsi" w:cstheme="minorBidi"/>
          <w:sz w:val="22"/>
          <w:szCs w:val="22"/>
          <w:lang w:eastAsia="en-US"/>
        </w:rPr>
        <w:t>Можно присвоить undefined и в явном виде, хотя это делается редко:</w:t>
      </w:r>
    </w:p>
    <w:p w:rsidR="00BE46CE" w:rsidRPr="0014453A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0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</w:pP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var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1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 xml:space="preserve"> </w:t>
      </w: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x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2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 xml:space="preserve"> = 123;</w:t>
      </w:r>
    </w:p>
    <w:p w:rsidR="00BE46CE" w:rsidRPr="0014453A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3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</w:pP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x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4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 xml:space="preserve"> = </w:t>
      </w: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undefined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5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>;</w:t>
      </w:r>
    </w:p>
    <w:p w:rsidR="00BE46CE" w:rsidRPr="0014453A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6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</w:pPr>
    </w:p>
    <w:p w:rsidR="00BE46CE" w:rsidRPr="0014453A" w:rsidRDefault="00BE46CE" w:rsidP="00BE46CE">
      <w:pPr>
        <w:pStyle w:val="HTMLPreformatted"/>
        <w:shd w:val="clear" w:color="auto" w:fill="FFFFFF"/>
        <w:spacing w:line="330" w:lineRule="atLeast"/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7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</w:pP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alert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8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 xml:space="preserve">( </w:t>
      </w: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x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9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 xml:space="preserve"> ); // "</w:t>
      </w:r>
      <w:r w:rsidRPr="007B4057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undefined</w:t>
      </w:r>
      <w:r w:rsidRPr="0014453A">
        <w:rPr>
          <w:rFonts w:asciiTheme="minorHAnsi" w:eastAsiaTheme="minorHAnsi" w:hAnsiTheme="minorHAnsi" w:cstheme="minorBidi"/>
          <w:sz w:val="22"/>
          <w:szCs w:val="22"/>
          <w:lang w:val="en-US" w:eastAsia="en-US"/>
          <w:rPrChange w:id="10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</w:rPrChange>
        </w:rPr>
        <w:t>"</w:t>
      </w:r>
    </w:p>
    <w:p w:rsidR="00BE46CE" w:rsidRPr="00BE46CE" w:rsidRDefault="00BE46CE" w:rsidP="00BE46CE">
      <w:pPr>
        <w:pStyle w:val="NormalWeb"/>
        <w:shd w:val="clear" w:color="auto" w:fill="FFFFFF"/>
        <w:spacing w:before="0" w:beforeAutospacing="0" w:after="18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E46CE">
        <w:rPr>
          <w:rFonts w:asciiTheme="minorHAnsi" w:eastAsiaTheme="minorHAnsi" w:hAnsiTheme="minorHAnsi" w:cstheme="minorBidi"/>
          <w:sz w:val="22"/>
          <w:szCs w:val="22"/>
          <w:lang w:eastAsia="en-US"/>
        </w:rPr>
        <w:t>В явном виде undefined обычно не присваивают, так как это противоречит его смыслу. Для записи в переменную «пустого» или «неизвестного» значения используется null.</w:t>
      </w:r>
    </w:p>
    <w:p w:rsidR="00BE46CE" w:rsidRPr="00BE46CE" w:rsidRDefault="00BE46CE" w:rsidP="008C3E51"/>
    <w:p w:rsidR="004D5356" w:rsidRDefault="004D5356" w:rsidP="008C3E51">
      <w:r w:rsidRPr="004D5356">
        <w:rPr>
          <w:b/>
        </w:rPr>
        <w:t>Объект</w:t>
      </w:r>
      <w:r>
        <w:t xml:space="preserve"> – это коллекция данных. Структура, которая используется для хранения любых данных. </w:t>
      </w:r>
    </w:p>
    <w:p w:rsidR="004D5356" w:rsidRDefault="004D5356" w:rsidP="008C3E51">
      <w:pPr>
        <w:rPr>
          <w:lang w:val="en-US"/>
        </w:rPr>
      </w:pPr>
      <w:r>
        <w:rPr>
          <w:lang w:val="en-US"/>
        </w:rPr>
        <w:t>Const obj =  {</w:t>
      </w:r>
    </w:p>
    <w:p w:rsidR="004D5356" w:rsidRPr="007501B8" w:rsidRDefault="004D5356" w:rsidP="008C3E51">
      <w:pPr>
        <w:rPr>
          <w:lang w:val="en-US"/>
        </w:rPr>
      </w:pPr>
      <w:r>
        <w:rPr>
          <w:lang w:val="en-US"/>
        </w:rPr>
        <w:t>Name</w:t>
      </w:r>
      <w:r w:rsidRPr="007501B8">
        <w:rPr>
          <w:lang w:val="en-US"/>
        </w:rPr>
        <w:t>: “</w:t>
      </w:r>
      <w:r>
        <w:rPr>
          <w:lang w:val="en-US"/>
        </w:rPr>
        <w:t>Igor</w:t>
      </w:r>
      <w:r w:rsidRPr="007501B8">
        <w:rPr>
          <w:lang w:val="en-US"/>
        </w:rPr>
        <w:t>”,</w:t>
      </w:r>
    </w:p>
    <w:p w:rsidR="004D5356" w:rsidRPr="007501B8" w:rsidRDefault="004D5356" w:rsidP="008C3E51">
      <w:pPr>
        <w:rPr>
          <w:lang w:val="en-US"/>
        </w:rPr>
      </w:pPr>
      <w:r>
        <w:rPr>
          <w:lang w:val="en-US"/>
        </w:rPr>
        <w:t>Age</w:t>
      </w:r>
      <w:r w:rsidRPr="007501B8">
        <w:rPr>
          <w:lang w:val="en-US"/>
        </w:rPr>
        <w:t>: 25</w:t>
      </w:r>
    </w:p>
    <w:p w:rsidR="004D5356" w:rsidRPr="004D5356" w:rsidRDefault="004D5356" w:rsidP="008C3E51">
      <w:r w:rsidRPr="004D5356">
        <w:t>}</w:t>
      </w:r>
    </w:p>
    <w:p w:rsidR="004061FB" w:rsidRPr="007501B8" w:rsidRDefault="004D5356" w:rsidP="008C3E51">
      <w:r>
        <w:rPr>
          <w:lang w:val="en-US"/>
        </w:rPr>
        <w:t>Console</w:t>
      </w:r>
      <w:r w:rsidRPr="007501B8">
        <w:t>.</w:t>
      </w:r>
      <w:r>
        <w:rPr>
          <w:lang w:val="en-US"/>
        </w:rPr>
        <w:t>log</w:t>
      </w:r>
      <w:r w:rsidRPr="007501B8">
        <w:t>(</w:t>
      </w:r>
      <w:r>
        <w:rPr>
          <w:lang w:val="en-US"/>
        </w:rPr>
        <w:t>obj</w:t>
      </w:r>
      <w:r w:rsidRPr="007501B8">
        <w:t>.</w:t>
      </w:r>
      <w:r>
        <w:rPr>
          <w:lang w:val="en-US"/>
        </w:rPr>
        <w:t>name</w:t>
      </w:r>
      <w:r w:rsidRPr="007501B8">
        <w:t xml:space="preserve">); // </w:t>
      </w:r>
      <w:r>
        <w:rPr>
          <w:lang w:val="en-US"/>
        </w:rPr>
        <w:t>Igor</w:t>
      </w:r>
    </w:p>
    <w:p w:rsidR="00FE7E87" w:rsidRDefault="00FE7E87" w:rsidP="008C3E51">
      <w:r w:rsidRPr="004D5356">
        <w:rPr>
          <w:b/>
        </w:rPr>
        <w:t>Bigint</w:t>
      </w:r>
      <w:r w:rsidRPr="00401876">
        <w:t xml:space="preserve"> – </w:t>
      </w:r>
      <w:r>
        <w:t>отображает большие числа</w:t>
      </w:r>
      <w:r w:rsidR="00C001D4">
        <w:t xml:space="preserve"> (больше чем 2 в 53 степени )</w:t>
      </w:r>
    </w:p>
    <w:p w:rsidR="006336FE" w:rsidRDefault="006336FE" w:rsidP="008C3E51"/>
    <w:p w:rsidR="006336FE" w:rsidRDefault="006336FE" w:rsidP="008C3E51">
      <w:pPr>
        <w:rPr>
          <w:b/>
          <w:sz w:val="32"/>
          <w:szCs w:val="32"/>
        </w:rPr>
      </w:pPr>
      <w:r>
        <w:rPr>
          <w:b/>
          <w:sz w:val="32"/>
          <w:szCs w:val="32"/>
        </w:rPr>
        <w:t>Простое общение с пользователем</w:t>
      </w:r>
    </w:p>
    <w:p w:rsidR="00974278" w:rsidRDefault="00974278" w:rsidP="00974278">
      <w:pPr>
        <w:pStyle w:val="ListParagraph"/>
        <w:numPr>
          <w:ilvl w:val="0"/>
          <w:numId w:val="3"/>
        </w:numPr>
      </w:pPr>
      <w:r>
        <w:rPr>
          <w:lang w:val="en-US"/>
        </w:rPr>
        <w:t>Alert</w:t>
      </w:r>
      <w:r w:rsidRPr="00974278">
        <w:t>(‘</w:t>
      </w:r>
      <w:r>
        <w:rPr>
          <w:lang w:val="en-US"/>
        </w:rPr>
        <w:t>Hello</w:t>
      </w:r>
      <w:r w:rsidRPr="00974278">
        <w:t xml:space="preserve">’); - </w:t>
      </w:r>
      <w:r>
        <w:t>вывод текста в браузере.</w:t>
      </w:r>
    </w:p>
    <w:p w:rsidR="00974278" w:rsidRDefault="00974278" w:rsidP="00974278">
      <w:pPr>
        <w:pStyle w:val="ListParagraph"/>
        <w:numPr>
          <w:ilvl w:val="0"/>
          <w:numId w:val="3"/>
        </w:numPr>
      </w:pPr>
      <w:r>
        <w:rPr>
          <w:lang w:val="en-US"/>
        </w:rPr>
        <w:t>Let</w:t>
      </w:r>
      <w:r w:rsidRPr="00974278">
        <w:t xml:space="preserve"> </w:t>
      </w:r>
      <w:r>
        <w:rPr>
          <w:lang w:val="en-US"/>
        </w:rPr>
        <w:t>ares</w:t>
      </w:r>
      <w:r w:rsidRPr="00974278">
        <w:t xml:space="preserve"> = </w:t>
      </w:r>
      <w:r>
        <w:rPr>
          <w:lang w:val="en-US"/>
        </w:rPr>
        <w:t>confirm</w:t>
      </w:r>
      <w:r w:rsidRPr="00974278">
        <w:t>(‘</w:t>
      </w:r>
      <w:r>
        <w:rPr>
          <w:lang w:val="en-US"/>
        </w:rPr>
        <w:t>Are</w:t>
      </w:r>
      <w:r w:rsidRPr="00974278">
        <w:t xml:space="preserve"> </w:t>
      </w:r>
      <w:r>
        <w:rPr>
          <w:lang w:val="en-US"/>
        </w:rPr>
        <w:t>you</w:t>
      </w:r>
      <w:r w:rsidRPr="00974278">
        <w:t xml:space="preserve"> </w:t>
      </w:r>
      <w:r>
        <w:rPr>
          <w:lang w:val="en-US"/>
        </w:rPr>
        <w:t>here</w:t>
      </w:r>
      <w:r w:rsidRPr="00974278">
        <w:t xml:space="preserve">?’); </w:t>
      </w:r>
      <w:r>
        <w:t>Если</w:t>
      </w:r>
      <w:r w:rsidRPr="00974278">
        <w:t xml:space="preserve"> </w:t>
      </w:r>
      <w:r>
        <w:t>мы</w:t>
      </w:r>
      <w:r w:rsidRPr="00974278">
        <w:t xml:space="preserve"> </w:t>
      </w:r>
      <w:r>
        <w:t>хотим</w:t>
      </w:r>
      <w:r w:rsidRPr="00974278">
        <w:t xml:space="preserve"> </w:t>
      </w:r>
      <w:r>
        <w:t>получить</w:t>
      </w:r>
      <w:r w:rsidRPr="00974278">
        <w:t xml:space="preserve"> </w:t>
      </w:r>
      <w:r>
        <w:t>ответ</w:t>
      </w:r>
      <w:r w:rsidRPr="00974278">
        <w:t xml:space="preserve"> </w:t>
      </w:r>
      <w:r>
        <w:t>Да\Нет.</w:t>
      </w:r>
    </w:p>
    <w:p w:rsidR="00974278" w:rsidRPr="00974278" w:rsidRDefault="00974278" w:rsidP="00974278">
      <w:pPr>
        <w:pStyle w:val="ListParagraph"/>
        <w:numPr>
          <w:ilvl w:val="0"/>
          <w:numId w:val="3"/>
        </w:numPr>
      </w:pPr>
      <w:r>
        <w:rPr>
          <w:lang w:val="en-US"/>
        </w:rPr>
        <w:t>Let</w:t>
      </w:r>
      <w:r w:rsidRPr="00974278">
        <w:t xml:space="preserve"> </w:t>
      </w:r>
      <w:r>
        <w:rPr>
          <w:lang w:val="en-US"/>
        </w:rPr>
        <w:t>ans</w:t>
      </w:r>
      <w:r w:rsidRPr="00974278">
        <w:t xml:space="preserve"> = </w:t>
      </w:r>
      <w:r>
        <w:rPr>
          <w:lang w:val="en-US"/>
        </w:rPr>
        <w:t>prompt</w:t>
      </w:r>
      <w:r w:rsidRPr="00974278">
        <w:t>(“</w:t>
      </w:r>
      <w:r>
        <w:rPr>
          <w:lang w:val="en-US"/>
        </w:rPr>
        <w:t>Are</w:t>
      </w:r>
      <w:r w:rsidRPr="00974278">
        <w:t xml:space="preserve"> </w:t>
      </w:r>
      <w:r>
        <w:rPr>
          <w:lang w:val="en-US"/>
        </w:rPr>
        <w:t>you</w:t>
      </w:r>
      <w:r w:rsidRPr="00974278">
        <w:t xml:space="preserve"> 18 ?”, “”); - </w:t>
      </w:r>
      <w:r>
        <w:t>Если мы хотим получить развернутый ответ.</w:t>
      </w:r>
      <w:r w:rsidR="005A1294" w:rsidRPr="005A1294">
        <w:t xml:space="preserve"> </w:t>
      </w:r>
      <w:r w:rsidR="005A1294">
        <w:t>Во вторых кавычках указывается тот ответ что будет в строке по умолчанию.</w:t>
      </w:r>
    </w:p>
    <w:p w:rsidR="00974278" w:rsidRDefault="00974278" w:rsidP="00974278">
      <w:pPr>
        <w:pStyle w:val="ListParagraph"/>
      </w:pPr>
    </w:p>
    <w:p w:rsidR="00974278" w:rsidRPr="00974278" w:rsidRDefault="00974278" w:rsidP="00974278">
      <w:pPr>
        <w:pStyle w:val="ListParagraph"/>
      </w:pPr>
      <w:r>
        <w:rPr>
          <w:lang w:val="en-US"/>
        </w:rPr>
        <w:t>Type</w:t>
      </w:r>
      <w:r w:rsidRPr="00974278">
        <w:t xml:space="preserve"> </w:t>
      </w:r>
      <w:r>
        <w:rPr>
          <w:lang w:val="en-US"/>
        </w:rPr>
        <w:t>of</w:t>
      </w:r>
      <w:r w:rsidRPr="00974278">
        <w:t>(</w:t>
      </w:r>
      <w:r>
        <w:t>имя переменной</w:t>
      </w:r>
      <w:r w:rsidRPr="00974278">
        <w:t>)</w:t>
      </w:r>
      <w:r>
        <w:t xml:space="preserve"> – </w:t>
      </w:r>
      <w:r w:rsidRPr="00974278">
        <w:t>оператор, который проверяет на тип данных.</w:t>
      </w:r>
    </w:p>
    <w:p w:rsidR="00974278" w:rsidRDefault="00974278" w:rsidP="00974278">
      <w:pPr>
        <w:rPr>
          <w:b/>
        </w:rPr>
      </w:pPr>
      <w:r w:rsidRPr="00974278">
        <w:rPr>
          <w:b/>
        </w:rPr>
        <w:t xml:space="preserve">Команды </w:t>
      </w:r>
      <w:r w:rsidRPr="00974278">
        <w:rPr>
          <w:b/>
          <w:lang w:val="en-US"/>
        </w:rPr>
        <w:t>alert</w:t>
      </w:r>
      <w:r w:rsidRPr="00974278">
        <w:rPr>
          <w:b/>
        </w:rPr>
        <w:t xml:space="preserve">, </w:t>
      </w:r>
      <w:r w:rsidRPr="00974278">
        <w:rPr>
          <w:b/>
          <w:lang w:val="en-US"/>
        </w:rPr>
        <w:t>confirm</w:t>
      </w:r>
      <w:r w:rsidRPr="00974278">
        <w:rPr>
          <w:b/>
        </w:rPr>
        <w:t xml:space="preserve">, </w:t>
      </w:r>
      <w:r w:rsidRPr="00974278">
        <w:rPr>
          <w:b/>
          <w:lang w:val="en-US"/>
        </w:rPr>
        <w:t>prompt</w:t>
      </w:r>
      <w:r w:rsidRPr="00974278">
        <w:rPr>
          <w:b/>
        </w:rPr>
        <w:t xml:space="preserve"> блокируют построение страницы, до того, как они будут выполнены (т.е не выполняется тег &lt;</w:t>
      </w:r>
      <w:r w:rsidRPr="00974278">
        <w:rPr>
          <w:b/>
          <w:lang w:val="en-US"/>
        </w:rPr>
        <w:t>body</w:t>
      </w:r>
      <w:r w:rsidRPr="00974278">
        <w:rPr>
          <w:b/>
        </w:rPr>
        <w:t>&gt;)</w:t>
      </w:r>
    </w:p>
    <w:p w:rsidR="007501B8" w:rsidRDefault="007501B8" w:rsidP="00974278">
      <w:pPr>
        <w:rPr>
          <w:b/>
        </w:rPr>
      </w:pPr>
    </w:p>
    <w:p w:rsidR="007501B8" w:rsidRPr="00716D07" w:rsidRDefault="007501B8" w:rsidP="0097427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Интерполяция </w:t>
      </w:r>
      <w:r>
        <w:rPr>
          <w:b/>
          <w:sz w:val="32"/>
          <w:szCs w:val="32"/>
          <w:lang w:val="en-US"/>
        </w:rPr>
        <w:t>ES</w:t>
      </w:r>
      <w:r w:rsidRPr="00716D07">
        <w:rPr>
          <w:b/>
          <w:sz w:val="32"/>
          <w:szCs w:val="32"/>
        </w:rPr>
        <w:t>6</w:t>
      </w:r>
    </w:p>
    <w:p w:rsidR="007501B8" w:rsidRPr="008A203C" w:rsidRDefault="008A203C" w:rsidP="00974278">
      <w:r w:rsidRPr="008A203C">
        <w:t>Интерполяция значит, что мы прямо внутри строки можем вставить значение переменной.</w:t>
      </w:r>
    </w:p>
    <w:p w:rsidR="008A203C" w:rsidRPr="008A203C" w:rsidRDefault="008A203C" w:rsidP="00974278">
      <w:r w:rsidRPr="008A203C">
        <w:t>Когда строка состоит из множества конкатинаций это выглядит не совсем понятно и для этого была придумана интерполяция.</w:t>
      </w:r>
    </w:p>
    <w:p w:rsidR="008A203C" w:rsidRPr="00716D07" w:rsidRDefault="008A203C" w:rsidP="00974278">
      <w:r w:rsidRPr="008A203C">
        <w:lastRenderedPageBreak/>
        <w:t xml:space="preserve">Интерполяция работает </w:t>
      </w:r>
      <w:r w:rsidRPr="008A203C">
        <w:rPr>
          <w:b/>
        </w:rPr>
        <w:t>только внутри косых кавычек</w:t>
      </w:r>
      <w:r w:rsidRPr="008A203C">
        <w:t xml:space="preserve">(``). Интерполяция вводится через знак $. Например, </w:t>
      </w:r>
      <w:r w:rsidR="005A1294">
        <w:t>$</w:t>
      </w:r>
      <w:r w:rsidR="005A1294" w:rsidRPr="00716D07">
        <w:t>{</w:t>
      </w:r>
      <w:r w:rsidRPr="008A203C">
        <w:t>category</w:t>
      </w:r>
      <w:r w:rsidR="005A1294" w:rsidRPr="00716D07">
        <w:t>}</w:t>
      </w:r>
    </w:p>
    <w:p w:rsidR="008A203C" w:rsidRDefault="008A203C" w:rsidP="00974278">
      <w:r w:rsidRPr="008A203C">
        <w:t>Console.log(`http…</w:t>
      </w:r>
      <w:r w:rsidR="005A1294">
        <w:t>../$</w:t>
      </w:r>
      <w:r w:rsidR="005A1294" w:rsidRPr="00716D07">
        <w:t>{</w:t>
      </w:r>
      <w:r w:rsidRPr="008A203C">
        <w:t>category</w:t>
      </w:r>
      <w:r w:rsidR="005A1294" w:rsidRPr="00716D07">
        <w:t>}</w:t>
      </w:r>
      <w:r w:rsidRPr="008A203C">
        <w:t>/5`);</w:t>
      </w:r>
    </w:p>
    <w:p w:rsidR="0065374F" w:rsidRPr="00716D07" w:rsidRDefault="0065374F" w:rsidP="0097427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Операторы в </w:t>
      </w:r>
      <w:r>
        <w:rPr>
          <w:b/>
          <w:sz w:val="32"/>
          <w:szCs w:val="32"/>
          <w:lang w:val="en-US"/>
        </w:rPr>
        <w:t>JS</w:t>
      </w:r>
    </w:p>
    <w:p w:rsidR="001C2620" w:rsidRPr="001C2620" w:rsidRDefault="001C2620" w:rsidP="00974278">
      <w:r w:rsidRPr="001C2620">
        <w:t>Сложение вычитание деление умножение</w:t>
      </w:r>
    </w:p>
    <w:p w:rsidR="001C2620" w:rsidRDefault="001C2620" w:rsidP="00974278">
      <w:r w:rsidRPr="001C2620">
        <w:t>Если сложить строку и число, то выйдет строка</w:t>
      </w:r>
      <w:r w:rsidR="000479EC">
        <w:t>.</w:t>
      </w:r>
    </w:p>
    <w:p w:rsidR="000479EC" w:rsidRDefault="000479EC" w:rsidP="00974278">
      <w:r>
        <w:t xml:space="preserve">Если складывать пустой </w:t>
      </w:r>
      <w:r w:rsidR="00E50935">
        <w:t xml:space="preserve">массив </w:t>
      </w:r>
      <w:r w:rsidR="00E50935" w:rsidRPr="00E50935">
        <w:t xml:space="preserve">[] </w:t>
      </w:r>
      <w:r>
        <w:t>с чем-то</w:t>
      </w:r>
      <w:r w:rsidR="00E50935">
        <w:t>,</w:t>
      </w:r>
      <w:r>
        <w:t xml:space="preserve"> то выйдет строка </w:t>
      </w:r>
      <w:r w:rsidRPr="000479EC">
        <w:t>[]</w:t>
      </w:r>
      <w:r>
        <w:t xml:space="preserve"> + </w:t>
      </w:r>
      <w:r>
        <w:rPr>
          <w:lang w:val="en-US"/>
        </w:rPr>
        <w:t>false</w:t>
      </w:r>
      <w:r w:rsidRPr="000479EC">
        <w:t xml:space="preserve"> // </w:t>
      </w:r>
      <w:r>
        <w:rPr>
          <w:lang w:val="en-US"/>
        </w:rPr>
        <w:t>false</w:t>
      </w:r>
      <w:r w:rsidRPr="000479EC">
        <w:t xml:space="preserve"> </w:t>
      </w:r>
      <w:r>
        <w:t>как строка</w:t>
      </w:r>
    </w:p>
    <w:p w:rsidR="00C80C7E" w:rsidRPr="00C80C7E" w:rsidRDefault="00C80C7E" w:rsidP="00974278">
      <w:r>
        <w:t xml:space="preserve">Если из строки вычесть </w:t>
      </w:r>
      <w:r>
        <w:rPr>
          <w:lang w:val="en-US"/>
        </w:rPr>
        <w:t>null</w:t>
      </w:r>
      <w:r w:rsidRPr="00C80C7E">
        <w:t xml:space="preserve">, </w:t>
      </w:r>
      <w:r>
        <w:t xml:space="preserve">то будет </w:t>
      </w:r>
      <w:r>
        <w:rPr>
          <w:lang w:val="en-US"/>
        </w:rPr>
        <w:t>NaN</w:t>
      </w:r>
      <w:r>
        <w:t xml:space="preserve">  </w:t>
      </w:r>
      <w:r w:rsidRPr="00C80C7E">
        <w:t>“</w:t>
      </w:r>
      <w:r>
        <w:rPr>
          <w:lang w:val="en-US"/>
        </w:rPr>
        <w:t>asdf</w:t>
      </w:r>
      <w:r w:rsidRPr="00C80C7E">
        <w:t xml:space="preserve">” </w:t>
      </w:r>
      <w:r>
        <w:t>–</w:t>
      </w:r>
      <w:r w:rsidRPr="00C80C7E">
        <w:t xml:space="preserve"> </w:t>
      </w:r>
      <w:r>
        <w:rPr>
          <w:lang w:val="en-US"/>
        </w:rPr>
        <w:t>null</w:t>
      </w:r>
      <w:r w:rsidRPr="00C80C7E">
        <w:t xml:space="preserve"> = </w:t>
      </w:r>
      <w:r>
        <w:rPr>
          <w:lang w:val="en-US"/>
        </w:rPr>
        <w:t>NaN</w:t>
      </w:r>
    </w:p>
    <w:p w:rsidR="00FC2741" w:rsidRDefault="00FC2741" w:rsidP="00974278">
      <w:r>
        <w:t>Инкремент и декремент – увеличивают и уменьшают значения на 1</w:t>
      </w:r>
    </w:p>
    <w:p w:rsidR="00E61876" w:rsidRDefault="00E61876" w:rsidP="00974278">
      <w:r>
        <w:t>Переменные можно объявлять через запятую let inc = 10, dec =20;</w:t>
      </w:r>
    </w:p>
    <w:p w:rsidR="00475BA5" w:rsidRDefault="00475BA5" w:rsidP="00974278">
      <w:r>
        <w:t xml:space="preserve">Префиксные и постфиксные инкремент и дикремент. Отличается тем, что для </w:t>
      </w:r>
      <w:r w:rsidR="001B6B3D">
        <w:t>++</w:t>
      </w:r>
      <w:r>
        <w:rPr>
          <w:lang w:val="en-US"/>
        </w:rPr>
        <w:t>abc</w:t>
      </w:r>
      <w:r w:rsidR="001B6B3D">
        <w:t xml:space="preserve"> </w:t>
      </w:r>
      <w:r>
        <w:t>такой записи</w:t>
      </w:r>
      <w:r w:rsidR="0007507F">
        <w:t xml:space="preserve"> </w:t>
      </w:r>
      <w:r w:rsidR="001B6B3D">
        <w:t>(префиксной</w:t>
      </w:r>
      <w:r w:rsidR="0007507F">
        <w:t>)</w:t>
      </w:r>
      <w:r>
        <w:t xml:space="preserve"> сначала происходит увеличение на 1, а потом работа с этой переменной.  А для такой записи</w:t>
      </w:r>
      <w:r w:rsidR="0007507F">
        <w:t xml:space="preserve"> (</w:t>
      </w:r>
      <w:r w:rsidR="001B6B3D">
        <w:t>постфиксной</w:t>
      </w:r>
      <w:r w:rsidR="0007507F">
        <w:t>)</w:t>
      </w:r>
      <w:r w:rsidR="001B6B3D">
        <w:t xml:space="preserve">  </w:t>
      </w:r>
      <w:r>
        <w:rPr>
          <w:lang w:val="en-US"/>
        </w:rPr>
        <w:t>abc</w:t>
      </w:r>
      <w:r w:rsidR="001B6B3D">
        <w:t>++</w:t>
      </w:r>
      <w:r w:rsidRPr="00475BA5">
        <w:t>, сначала происходит работа с действующим значением перем</w:t>
      </w:r>
      <w:r w:rsidR="001B6B3D">
        <w:t>енной, а потом значение увеличи</w:t>
      </w:r>
      <w:r w:rsidRPr="00475BA5">
        <w:t>в</w:t>
      </w:r>
      <w:r w:rsidR="001B6B3D">
        <w:t>а</w:t>
      </w:r>
      <w:r w:rsidRPr="00475BA5">
        <w:t>ется.</w:t>
      </w:r>
    </w:p>
    <w:p w:rsidR="00877076" w:rsidRDefault="00877076" w:rsidP="00974278">
      <w:r>
        <w:t xml:space="preserve">% - </w:t>
      </w:r>
      <w:r w:rsidRPr="00877076">
        <w:t>возвращает остаток от деления двух чисел</w:t>
      </w:r>
    </w:p>
    <w:p w:rsidR="00C37E9A" w:rsidRDefault="003A294F" w:rsidP="00974278">
      <w:r>
        <w:t>== - оператор сравнения (</w:t>
      </w:r>
      <w:r>
        <w:rPr>
          <w:lang w:val="en-US"/>
        </w:rPr>
        <w:t>true</w:t>
      </w:r>
      <w:r w:rsidRPr="00F54167">
        <w:t xml:space="preserve">\ </w:t>
      </w:r>
      <w:r>
        <w:rPr>
          <w:lang w:val="en-US"/>
        </w:rPr>
        <w:t>false</w:t>
      </w:r>
      <w:r>
        <w:t>)</w:t>
      </w:r>
      <w:r w:rsidR="00F54167" w:rsidRPr="00F54167">
        <w:t xml:space="preserve">.  </w:t>
      </w:r>
      <w:r w:rsidR="00F54167">
        <w:t>П.С. число можно сравнить со строкой 8==</w:t>
      </w:r>
      <w:r w:rsidR="00F54167" w:rsidRPr="00F54167">
        <w:t>”</w:t>
      </w:r>
      <w:r w:rsidR="00F54167" w:rsidRPr="00C01936">
        <w:t>8</w:t>
      </w:r>
      <w:r w:rsidR="00F54167" w:rsidRPr="00F54167">
        <w:t>”</w:t>
      </w:r>
      <w:r w:rsidR="00C01936" w:rsidRPr="00C01936">
        <w:t>(</w:t>
      </w:r>
      <w:r w:rsidR="00C01936">
        <w:rPr>
          <w:lang w:val="en-US"/>
        </w:rPr>
        <w:t>true</w:t>
      </w:r>
      <w:r w:rsidR="00C01936" w:rsidRPr="00C01936">
        <w:t>)</w:t>
      </w:r>
      <w:r w:rsidR="002102F7" w:rsidRPr="002102F7">
        <w:t xml:space="preserve"> </w:t>
      </w:r>
      <w:r w:rsidR="002102F7">
        <w:t>сравнивается по значению</w:t>
      </w:r>
      <w:r w:rsidR="000B6DB4">
        <w:t>,</w:t>
      </w:r>
      <w:r w:rsidR="002102F7">
        <w:t xml:space="preserve"> а не по типу данных.</w:t>
      </w:r>
      <w:r w:rsidR="00C37E9A">
        <w:t xml:space="preserve">   Если мы хотим, чтобы строго число было сравнено со строго числом, то мы должны использовать строгое равенство.</w:t>
      </w:r>
    </w:p>
    <w:p w:rsidR="00C37E9A" w:rsidRPr="00141F86" w:rsidRDefault="00C37E9A" w:rsidP="00974278">
      <w:r>
        <w:t xml:space="preserve">=== - строгое равенство 8 === </w:t>
      </w:r>
      <w:r w:rsidR="007B3DEE">
        <w:t xml:space="preserve">“8” </w:t>
      </w:r>
      <w:r w:rsidRPr="00141F86">
        <w:t>(</w:t>
      </w:r>
      <w:r>
        <w:rPr>
          <w:lang w:val="en-US"/>
        </w:rPr>
        <w:t>false</w:t>
      </w:r>
      <w:r w:rsidRPr="00141F86">
        <w:t>)</w:t>
      </w:r>
      <w:r w:rsidR="00141F86">
        <w:t>.  Сначала идет сравнение по типу данных, потом по значению.</w:t>
      </w:r>
    </w:p>
    <w:p w:rsidR="00D5306D" w:rsidRPr="00D5306D" w:rsidRDefault="00D5306D" w:rsidP="00974278">
      <w:r>
        <w:t>!== - строгое неравенство по типу</w:t>
      </w:r>
    </w:p>
    <w:p w:rsidR="00167B46" w:rsidRDefault="00167B46" w:rsidP="00974278">
      <w:r w:rsidRPr="00141F86">
        <w:t xml:space="preserve">&amp;&amp; </w:t>
      </w:r>
      <w:r>
        <w:t>оператор И.</w:t>
      </w:r>
    </w:p>
    <w:p w:rsidR="00167B46" w:rsidRDefault="00167B46" w:rsidP="00974278">
      <w:r w:rsidRPr="00141F86">
        <w:t xml:space="preserve">|| </w:t>
      </w:r>
      <w:r>
        <w:t>оператор ИЛИ</w:t>
      </w:r>
    </w:p>
    <w:p w:rsidR="00196A23" w:rsidRDefault="00196A23" w:rsidP="00974278">
      <w:r>
        <w:t>! – оператор НЕ</w:t>
      </w:r>
      <w:r w:rsidR="002E531F">
        <w:t xml:space="preserve"> (отрицание)</w:t>
      </w:r>
    </w:p>
    <w:p w:rsidR="00B413AD" w:rsidRDefault="00B413AD" w:rsidP="00974278">
      <w:pPr>
        <w:rPr>
          <w:ins w:id="11" w:author="Novoselov Alexander" w:date="2022-09-18T13:59:00Z"/>
          <w:rStyle w:val="Hyperlink"/>
        </w:rPr>
      </w:pPr>
      <w:r>
        <w:t xml:space="preserve">Таблица главенства операторов - </w:t>
      </w:r>
      <w:hyperlink r:id="rId9" w:anchor="table" w:history="1">
        <w:r w:rsidR="00716D07" w:rsidRPr="006B6B64">
          <w:rPr>
            <w:rStyle w:val="Hyperlink"/>
          </w:rPr>
          <w:t>https://developer.mozilla.org/ru/docs/Web/JavaScript/Reference/Operators/Operator_Precedence#table</w:t>
        </w:r>
      </w:hyperlink>
    </w:p>
    <w:p w:rsidR="00E52E38" w:rsidRDefault="00E52E38" w:rsidP="00974278">
      <w:pPr>
        <w:rPr>
          <w:ins w:id="12" w:author="Novoselov Alexander" w:date="2022-09-18T14:01:00Z"/>
          <w:rStyle w:val="Hyperlink"/>
        </w:rPr>
      </w:pPr>
    </w:p>
    <w:p w:rsidR="00E52E38" w:rsidRPr="00E52E38" w:rsidRDefault="00E52E38" w:rsidP="00974278">
      <w:pPr>
        <w:rPr>
          <w:ins w:id="13" w:author="Novoselov Alexander" w:date="2022-09-18T14:01:00Z"/>
          <w:rPrChange w:id="14" w:author="Novoselov Alexander" w:date="2022-09-18T14:01:00Z">
            <w:rPr>
              <w:ins w:id="15" w:author="Novoselov Alexander" w:date="2022-09-18T14:01:00Z"/>
              <w:rStyle w:val="Hyperlink"/>
            </w:rPr>
          </w:rPrChange>
        </w:rPr>
      </w:pPr>
      <w:ins w:id="16" w:author="Novoselov Alexander" w:date="2022-09-18T14:01:00Z">
        <w:r w:rsidRPr="00E52E38">
          <w:rPr>
            <w:rPrChange w:id="17" w:author="Novoselov Alexander" w:date="2022-09-18T14:01:00Z">
              <w:rPr>
                <w:rStyle w:val="Hyperlink"/>
              </w:rPr>
            </w:rPrChange>
          </w:rPr>
          <w:t>Строгое и не строгое сравнение</w:t>
        </w:r>
      </w:ins>
    </w:p>
    <w:p w:rsidR="00E52E38" w:rsidRDefault="00AE5B82" w:rsidP="00974278">
      <w:pPr>
        <w:rPr>
          <w:ins w:id="18" w:author="Novoselov Alexander" w:date="2022-09-18T14:02:00Z"/>
          <w:rStyle w:val="Hyperlink"/>
        </w:rPr>
      </w:pPr>
      <w:ins w:id="19" w:author="Novoselov Alexander" w:date="2022-09-18T14:02:00Z"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HYPERLINK "</w:instrText>
        </w:r>
      </w:ins>
      <w:ins w:id="20" w:author="Novoselov Alexander" w:date="2022-09-18T14:01:00Z">
        <w:r w:rsidRPr="00E52E38">
          <w:rPr>
            <w:rStyle w:val="Hyperlink"/>
          </w:rPr>
          <w:instrText>https://developer.mozilla.org/ru/docs/Web/JavaScript/Equality_comparisons_and_sameness</w:instrText>
        </w:r>
      </w:ins>
      <w:ins w:id="21" w:author="Novoselov Alexander" w:date="2022-09-18T14:02:00Z">
        <w:r>
          <w:rPr>
            <w:rStyle w:val="Hyperlink"/>
          </w:rPr>
          <w:instrText xml:space="preserve">" </w:instrText>
        </w:r>
        <w:r>
          <w:rPr>
            <w:rStyle w:val="Hyperlink"/>
          </w:rPr>
          <w:fldChar w:fldCharType="separate"/>
        </w:r>
      </w:ins>
      <w:ins w:id="22" w:author="Novoselov Alexander" w:date="2022-09-18T14:01:00Z">
        <w:r w:rsidRPr="003228DE">
          <w:rPr>
            <w:rStyle w:val="Hyperlink"/>
          </w:rPr>
          <w:t>https://developer.mozilla.org/ru/docs/Web/JavaScript/Equality_comparisons_and_sameness</w:t>
        </w:r>
      </w:ins>
      <w:ins w:id="23" w:author="Novoselov Alexander" w:date="2022-09-18T14:02:00Z">
        <w:r>
          <w:rPr>
            <w:rStyle w:val="Hyperlink"/>
          </w:rPr>
          <w:fldChar w:fldCharType="end"/>
        </w:r>
      </w:ins>
    </w:p>
    <w:p w:rsidR="00AE5B82" w:rsidRDefault="00AE5B82" w:rsidP="00974278">
      <w:pPr>
        <w:rPr>
          <w:ins w:id="24" w:author="Novoselov Alexander" w:date="2022-09-18T14:02:00Z"/>
          <w:rStyle w:val="Hyperlink"/>
        </w:rPr>
      </w:pPr>
    </w:p>
    <w:p w:rsidR="00AE5B82" w:rsidRPr="00BD1B4A" w:rsidRDefault="00AE5B82" w:rsidP="00974278">
      <w:pPr>
        <w:rPr>
          <w:ins w:id="25" w:author="Novoselov Alexander" w:date="2022-09-18T13:59:00Z"/>
          <w:rStyle w:val="Hyperlink"/>
          <w:lang w:val="en-US"/>
          <w:rPrChange w:id="26" w:author="Novoselov Alexander" w:date="2022-09-19T11:11:00Z">
            <w:rPr>
              <w:ins w:id="27" w:author="Novoselov Alexander" w:date="2022-09-18T13:59:00Z"/>
              <w:rStyle w:val="Hyperlink"/>
            </w:rPr>
          </w:rPrChange>
        </w:rPr>
      </w:pPr>
      <w:ins w:id="28" w:author="Novoselov Alexander" w:date="2022-09-18T14:02:00Z">
        <w:r w:rsidRPr="00AE5B82">
          <w:rPr>
            <w:rStyle w:val="Hyperlink"/>
          </w:rPr>
          <w:t>https://developer.mozilla.org/ru/docs/Web/JavaScript/Reference/Global_Objects/undefined</w:t>
        </w:r>
      </w:ins>
    </w:p>
    <w:p w:rsidR="00E52E38" w:rsidRDefault="00E52E38" w:rsidP="00974278">
      <w:pPr>
        <w:rPr>
          <w:ins w:id="29" w:author="Novoselov Alexander" w:date="2022-09-18T13:59:00Z"/>
          <w:rStyle w:val="Hyperlink"/>
        </w:rPr>
      </w:pPr>
      <w:ins w:id="30" w:author="Novoselov Alexander" w:date="2022-09-18T13:59:00Z">
        <w:r>
          <w:rPr>
            <w:noProof/>
            <w:color w:val="0563C1" w:themeColor="hyperlink"/>
            <w:u w:val="single"/>
            <w:lang w:val="en-US"/>
          </w:rPr>
          <w:lastRenderedPageBreak/>
          <w:drawing>
            <wp:inline distT="0" distB="0" distL="0" distR="0">
              <wp:extent cx="5495026" cy="5938503"/>
              <wp:effectExtent l="0" t="0" r="0" b="5715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8A4ED8A.tmp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08681" cy="59532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52E38" w:rsidRDefault="00E52E38" w:rsidP="00974278">
      <w:pPr>
        <w:rPr>
          <w:ins w:id="31" w:author="Novoselov Alexander" w:date="2022-09-18T13:59:00Z"/>
          <w:rStyle w:val="Hyperlink"/>
        </w:rPr>
      </w:pPr>
    </w:p>
    <w:p w:rsidR="00E52E38" w:rsidRDefault="00E52E38" w:rsidP="00974278">
      <w:pPr>
        <w:rPr>
          <w:ins w:id="32" w:author="Novoselov Alexander" w:date="2022-09-18T13:59:00Z"/>
          <w:rStyle w:val="Hyperlink"/>
        </w:rPr>
      </w:pPr>
    </w:p>
    <w:p w:rsidR="00E52E38" w:rsidRDefault="00E52E38" w:rsidP="00974278"/>
    <w:p w:rsidR="00716D07" w:rsidRDefault="00716D07" w:rsidP="00974278"/>
    <w:p w:rsidR="00716D07" w:rsidRPr="001E1C1B" w:rsidRDefault="00716D07" w:rsidP="00974278">
      <w:pPr>
        <w:rPr>
          <w:b/>
          <w:sz w:val="32"/>
          <w:szCs w:val="32"/>
        </w:rPr>
      </w:pPr>
      <w:r w:rsidRPr="001E1C1B">
        <w:rPr>
          <w:b/>
          <w:sz w:val="32"/>
          <w:szCs w:val="32"/>
        </w:rPr>
        <w:t>Git</w:t>
      </w:r>
    </w:p>
    <w:p w:rsidR="00716D07" w:rsidRDefault="00716D07" w:rsidP="00974278">
      <w:r>
        <w:t xml:space="preserve">После того как мы указали наше имя и </w:t>
      </w:r>
      <w:r>
        <w:rPr>
          <w:lang w:val="en-US"/>
        </w:rPr>
        <w:t>email</w:t>
      </w:r>
      <w:r w:rsidRPr="00716D07">
        <w:t xml:space="preserve"> </w:t>
      </w:r>
      <w:r>
        <w:t xml:space="preserve">мы можем проверить их в конфигурационном файле. Заходим </w:t>
      </w:r>
      <w:r w:rsidRPr="00716D07">
        <w:t>.</w:t>
      </w:r>
      <w:r>
        <w:rPr>
          <w:lang w:val="en-US"/>
        </w:rPr>
        <w:t>git</w:t>
      </w:r>
      <w:r w:rsidRPr="00716D07">
        <w:t xml:space="preserve"> </w:t>
      </w:r>
      <w:r>
        <w:t xml:space="preserve">– файл config и там указаны наш имя и </w:t>
      </w:r>
      <w:r>
        <w:rPr>
          <w:lang w:val="en-US"/>
        </w:rPr>
        <w:t>email</w:t>
      </w:r>
      <w:r>
        <w:t>.</w:t>
      </w:r>
    </w:p>
    <w:p w:rsidR="0098633B" w:rsidRDefault="0098633B" w:rsidP="00974278">
      <w:r>
        <w:rPr>
          <w:lang w:val="en-US"/>
        </w:rPr>
        <w:t>Git</w:t>
      </w:r>
      <w:r w:rsidRPr="0098633B">
        <w:t xml:space="preserve"> </w:t>
      </w:r>
      <w:r>
        <w:rPr>
          <w:lang w:val="en-US"/>
        </w:rPr>
        <w:t>Kracken</w:t>
      </w:r>
      <w:r w:rsidRPr="0098633B">
        <w:t xml:space="preserve"> – </w:t>
      </w:r>
      <w:r>
        <w:t>программа для удобства просмотра коммитов и работы с репозиториями.</w:t>
      </w:r>
    </w:p>
    <w:p w:rsidR="00D7741F" w:rsidRPr="001E1C1B" w:rsidRDefault="00D7741F" w:rsidP="00974278">
      <w:pPr>
        <w:rPr>
          <w:b/>
          <w:sz w:val="32"/>
          <w:szCs w:val="32"/>
        </w:rPr>
      </w:pPr>
      <w:r w:rsidRPr="001E1C1B">
        <w:rPr>
          <w:b/>
          <w:sz w:val="32"/>
          <w:szCs w:val="32"/>
        </w:rPr>
        <w:t>Условия</w:t>
      </w:r>
    </w:p>
    <w:p w:rsidR="00D7741F" w:rsidRPr="000B6DB4" w:rsidRDefault="00D7741F" w:rsidP="00974278">
      <w:r>
        <w:t xml:space="preserve">If </w:t>
      </w:r>
      <w:r w:rsidRPr="000B6DB4">
        <w:t>(</w:t>
      </w:r>
      <w:r>
        <w:t>условие</w:t>
      </w:r>
      <w:r w:rsidRPr="000B6DB4">
        <w:t>){</w:t>
      </w:r>
    </w:p>
    <w:p w:rsidR="00D7741F" w:rsidRPr="000B6DB4" w:rsidRDefault="00D7741F" w:rsidP="00974278">
      <w:r w:rsidRPr="000B6DB4">
        <w:t xml:space="preserve">} </w:t>
      </w:r>
      <w:r>
        <w:rPr>
          <w:lang w:val="en-US"/>
        </w:rPr>
        <w:t>else</w:t>
      </w:r>
      <w:r w:rsidRPr="000B6DB4">
        <w:t xml:space="preserve"> </w:t>
      </w:r>
      <w:r>
        <w:rPr>
          <w:lang w:val="en-US"/>
        </w:rPr>
        <w:t>if</w:t>
      </w:r>
      <w:r w:rsidRPr="000B6DB4">
        <w:t xml:space="preserve"> (условие) {</w:t>
      </w:r>
    </w:p>
    <w:p w:rsidR="00D7741F" w:rsidRPr="007B4057" w:rsidRDefault="00D7741F" w:rsidP="00974278">
      <w:r w:rsidRPr="007B4057">
        <w:lastRenderedPageBreak/>
        <w:t>}</w:t>
      </w:r>
      <w:r>
        <w:t xml:space="preserve"> </w:t>
      </w:r>
      <w:r>
        <w:rPr>
          <w:lang w:val="en-US"/>
        </w:rPr>
        <w:t>else</w:t>
      </w:r>
      <w:r w:rsidRPr="007B4057">
        <w:t xml:space="preserve"> {</w:t>
      </w:r>
    </w:p>
    <w:p w:rsidR="00D7741F" w:rsidRPr="007B4057" w:rsidRDefault="00D7741F" w:rsidP="00974278">
      <w:r w:rsidRPr="007B4057">
        <w:t>}</w:t>
      </w:r>
    </w:p>
    <w:p w:rsidR="00D36574" w:rsidRPr="001F1C77" w:rsidRDefault="00D36574" w:rsidP="00974278">
      <w:pPr>
        <w:rPr>
          <w:b/>
        </w:rPr>
      </w:pPr>
      <w:r w:rsidRPr="001F1C77">
        <w:rPr>
          <w:b/>
        </w:rPr>
        <w:t>Тернарный оператор</w:t>
      </w:r>
    </w:p>
    <w:p w:rsidR="00D36574" w:rsidRPr="0014453A" w:rsidRDefault="00D36574" w:rsidP="00974278">
      <w:pPr>
        <w:rPr>
          <w:rPrChange w:id="33" w:author="Novoselov Alexander" w:date="2022-09-16T14:34:00Z">
            <w:rPr>
              <w:lang w:val="en-US"/>
            </w:rPr>
          </w:rPrChange>
        </w:rPr>
      </w:pPr>
      <w:r w:rsidRPr="0014453A">
        <w:rPr>
          <w:rPrChange w:id="34" w:author="Novoselov Alexander" w:date="2022-09-16T14:34:00Z">
            <w:rPr>
              <w:lang w:val="en-US"/>
            </w:rPr>
          </w:rPrChange>
        </w:rPr>
        <w:t>(</w:t>
      </w:r>
      <w:r>
        <w:rPr>
          <w:lang w:val="en-US"/>
        </w:rPr>
        <w:t>x</w:t>
      </w:r>
      <w:r w:rsidRPr="0014453A">
        <w:rPr>
          <w:rPrChange w:id="35" w:author="Novoselov Alexander" w:date="2022-09-16T14:34:00Z">
            <w:rPr>
              <w:lang w:val="en-US"/>
            </w:rPr>
          </w:rPrChange>
        </w:rPr>
        <w:t xml:space="preserve"> == 10) ? </w:t>
      </w:r>
      <w:r>
        <w:rPr>
          <w:lang w:val="en-US"/>
        </w:rPr>
        <w:t>console</w:t>
      </w:r>
      <w:r w:rsidRPr="0014453A">
        <w:rPr>
          <w:rPrChange w:id="36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log</w:t>
      </w:r>
      <w:r w:rsidRPr="0014453A">
        <w:rPr>
          <w:rPrChange w:id="37" w:author="Novoselov Alexander" w:date="2022-09-16T14:34:00Z">
            <w:rPr>
              <w:lang w:val="en-US"/>
            </w:rPr>
          </w:rPrChange>
        </w:rPr>
        <w:t>(</w:t>
      </w:r>
      <w:r>
        <w:rPr>
          <w:lang w:val="en-US"/>
        </w:rPr>
        <w:t>x</w:t>
      </w:r>
      <w:r w:rsidRPr="0014453A">
        <w:rPr>
          <w:rPrChange w:id="38" w:author="Novoselov Alexander" w:date="2022-09-16T14:34:00Z">
            <w:rPr>
              <w:lang w:val="en-US"/>
            </w:rPr>
          </w:rPrChange>
        </w:rPr>
        <w:t xml:space="preserve">=10) : </w:t>
      </w:r>
      <w:r>
        <w:rPr>
          <w:lang w:val="en-US"/>
        </w:rPr>
        <w:t>console</w:t>
      </w:r>
      <w:r w:rsidRPr="0014453A">
        <w:rPr>
          <w:rPrChange w:id="39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log</w:t>
      </w:r>
      <w:r w:rsidRPr="0014453A">
        <w:rPr>
          <w:rPrChange w:id="40" w:author="Novoselov Alexander" w:date="2022-09-16T14:34:00Z">
            <w:rPr>
              <w:lang w:val="en-US"/>
            </w:rPr>
          </w:rPrChange>
        </w:rPr>
        <w:t>(</w:t>
      </w:r>
      <w:r>
        <w:rPr>
          <w:lang w:val="en-US"/>
        </w:rPr>
        <w:t>x</w:t>
      </w:r>
      <w:r w:rsidRPr="0014453A">
        <w:rPr>
          <w:rPrChange w:id="41" w:author="Novoselov Alexander" w:date="2022-09-16T14:34:00Z">
            <w:rPr>
              <w:lang w:val="en-US"/>
            </w:rPr>
          </w:rPrChange>
        </w:rPr>
        <w:t xml:space="preserve"> </w:t>
      </w:r>
      <w:r w:rsidRPr="007B4057">
        <w:t>не</w:t>
      </w:r>
      <w:r w:rsidRPr="0014453A">
        <w:rPr>
          <w:rPrChange w:id="42" w:author="Novoselov Alexander" w:date="2022-09-16T14:34:00Z">
            <w:rPr>
              <w:lang w:val="en-US"/>
            </w:rPr>
          </w:rPrChange>
        </w:rPr>
        <w:t xml:space="preserve"> </w:t>
      </w:r>
      <w:r w:rsidRPr="007B4057">
        <w:t>равен</w:t>
      </w:r>
      <w:r w:rsidRPr="0014453A">
        <w:rPr>
          <w:rPrChange w:id="43" w:author="Novoselov Alexander" w:date="2022-09-16T14:34:00Z">
            <w:rPr>
              <w:lang w:val="en-US"/>
            </w:rPr>
          </w:rPrChange>
        </w:rPr>
        <w:t xml:space="preserve"> 10)</w:t>
      </w:r>
      <w:r w:rsidR="004033F8" w:rsidRPr="0014453A">
        <w:rPr>
          <w:rPrChange w:id="44" w:author="Novoselov Alexander" w:date="2022-09-16T14:34:00Z">
            <w:rPr>
              <w:lang w:val="en-US"/>
            </w:rPr>
          </w:rPrChange>
        </w:rPr>
        <w:t>;</w:t>
      </w:r>
    </w:p>
    <w:p w:rsidR="001F1C77" w:rsidRDefault="001F1C77" w:rsidP="00974278">
      <w:r w:rsidRPr="001F1C77">
        <w:rPr>
          <w:b/>
        </w:rPr>
        <w:t>Оператор</w:t>
      </w:r>
      <w:r>
        <w:t xml:space="preserve"> </w:t>
      </w:r>
      <w:r w:rsidRPr="001F1C77">
        <w:rPr>
          <w:b/>
          <w:lang w:val="en-US"/>
        </w:rPr>
        <w:t>Switch</w:t>
      </w:r>
      <w:r w:rsidRPr="001F1C77">
        <w:t xml:space="preserve"> – </w:t>
      </w:r>
      <w:r>
        <w:t>проверяет на строгое соответствие .</w:t>
      </w:r>
    </w:p>
    <w:p w:rsidR="001F1C77" w:rsidRDefault="001F1C77" w:rsidP="00974278">
      <w:pPr>
        <w:rPr>
          <w:lang w:val="en-US"/>
        </w:rPr>
      </w:pPr>
      <w:r>
        <w:rPr>
          <w:lang w:val="en-US"/>
        </w:rPr>
        <w:t>Switch (num){</w:t>
      </w:r>
    </w:p>
    <w:p w:rsidR="001F1C77" w:rsidRDefault="001F1C77" w:rsidP="00974278">
      <w:pPr>
        <w:rPr>
          <w:lang w:val="en-US"/>
        </w:rPr>
      </w:pPr>
      <w:r>
        <w:rPr>
          <w:lang w:val="en-US"/>
        </w:rPr>
        <w:tab/>
        <w:t>Case 49:</w:t>
      </w:r>
    </w:p>
    <w:p w:rsidR="001F1C77" w:rsidRDefault="001F1C77" w:rsidP="00974278">
      <w:pPr>
        <w:rPr>
          <w:lang w:val="en-US"/>
        </w:rPr>
      </w:pPr>
      <w:r>
        <w:rPr>
          <w:lang w:val="en-US"/>
        </w:rPr>
        <w:tab/>
        <w:t xml:space="preserve">      Console.log(49);</w:t>
      </w:r>
    </w:p>
    <w:p w:rsidR="001F1C77" w:rsidRDefault="001F1C77" w:rsidP="00974278">
      <w:pPr>
        <w:rPr>
          <w:lang w:val="en-US"/>
        </w:rPr>
      </w:pPr>
      <w:r>
        <w:rPr>
          <w:lang w:val="en-US"/>
        </w:rPr>
        <w:tab/>
        <w:t xml:space="preserve">     Break;</w:t>
      </w:r>
    </w:p>
    <w:p w:rsidR="001F1C77" w:rsidRDefault="001F1C77" w:rsidP="001F1C77">
      <w:pPr>
        <w:rPr>
          <w:lang w:val="en-US"/>
        </w:rPr>
      </w:pPr>
      <w:r>
        <w:rPr>
          <w:lang w:val="en-US"/>
        </w:rPr>
        <w:tab/>
        <w:t>Case 50:</w:t>
      </w:r>
    </w:p>
    <w:p w:rsidR="001F1C77" w:rsidRDefault="001F1C77" w:rsidP="001F1C77">
      <w:pPr>
        <w:rPr>
          <w:lang w:val="en-US"/>
        </w:rPr>
      </w:pPr>
      <w:r>
        <w:rPr>
          <w:lang w:val="en-US"/>
        </w:rPr>
        <w:tab/>
        <w:t xml:space="preserve">      Console.log(50);</w:t>
      </w:r>
    </w:p>
    <w:p w:rsidR="001F1C77" w:rsidRDefault="001F1C77" w:rsidP="001F1C77">
      <w:pPr>
        <w:rPr>
          <w:lang w:val="en-US"/>
        </w:rPr>
      </w:pPr>
      <w:r>
        <w:rPr>
          <w:lang w:val="en-US"/>
        </w:rPr>
        <w:tab/>
        <w:t xml:space="preserve">     Break;</w:t>
      </w:r>
    </w:p>
    <w:p w:rsidR="001F1C77" w:rsidRPr="000B6DB4" w:rsidRDefault="001F1C77" w:rsidP="001F1C77">
      <w:r>
        <w:rPr>
          <w:lang w:val="en-US"/>
        </w:rPr>
        <w:tab/>
        <w:t>default</w:t>
      </w:r>
      <w:r w:rsidRPr="000B6DB4">
        <w:t>:</w:t>
      </w:r>
    </w:p>
    <w:p w:rsidR="001F1C77" w:rsidRPr="000B6DB4" w:rsidRDefault="001F1C77" w:rsidP="001F1C77">
      <w:r w:rsidRPr="000B6DB4">
        <w:tab/>
        <w:t xml:space="preserve">      </w:t>
      </w:r>
      <w:r>
        <w:rPr>
          <w:lang w:val="en-US"/>
        </w:rPr>
        <w:t>Console</w:t>
      </w:r>
      <w:r w:rsidRPr="000B6DB4">
        <w:t>.</w:t>
      </w:r>
      <w:r>
        <w:rPr>
          <w:lang w:val="en-US"/>
        </w:rPr>
        <w:t>log</w:t>
      </w:r>
      <w:r w:rsidRPr="000B6DB4">
        <w:t>(</w:t>
      </w:r>
      <w:r>
        <w:t>Ничего</w:t>
      </w:r>
      <w:r w:rsidRPr="000B6DB4">
        <w:t xml:space="preserve"> </w:t>
      </w:r>
      <w:r>
        <w:t>не</w:t>
      </w:r>
      <w:r w:rsidRPr="000B6DB4">
        <w:t xml:space="preserve"> </w:t>
      </w:r>
      <w:r>
        <w:t>подошло</w:t>
      </w:r>
      <w:r w:rsidRPr="000B6DB4">
        <w:t>);</w:t>
      </w:r>
    </w:p>
    <w:p w:rsidR="001F1C77" w:rsidRPr="000B6DB4" w:rsidRDefault="001F1C77" w:rsidP="00974278">
      <w:r w:rsidRPr="000B6DB4">
        <w:tab/>
        <w:t xml:space="preserve">     </w:t>
      </w:r>
      <w:r>
        <w:rPr>
          <w:lang w:val="en-US"/>
        </w:rPr>
        <w:t>Break</w:t>
      </w:r>
      <w:r w:rsidRPr="000B6DB4">
        <w:t>;</w:t>
      </w:r>
    </w:p>
    <w:p w:rsidR="001F1C77" w:rsidRPr="000B6DB4" w:rsidRDefault="001F1C77" w:rsidP="00974278">
      <w:r w:rsidRPr="000B6DB4">
        <w:t>}</w:t>
      </w:r>
    </w:p>
    <w:p w:rsidR="009A7021" w:rsidRDefault="009A7021" w:rsidP="009A7021">
      <w:pPr>
        <w:rPr>
          <w:b/>
          <w:sz w:val="32"/>
          <w:szCs w:val="32"/>
        </w:rPr>
      </w:pPr>
      <w:r>
        <w:rPr>
          <w:b/>
          <w:sz w:val="32"/>
          <w:szCs w:val="32"/>
        </w:rPr>
        <w:t>Циклы</w:t>
      </w:r>
    </w:p>
    <w:p w:rsidR="006A4F9B" w:rsidRPr="000B6DB4" w:rsidRDefault="006A4F9B" w:rsidP="009A7021">
      <w:r w:rsidRPr="000B6DB4">
        <w:t>Пока условие выполняется мы выполняем этот цикл.</w:t>
      </w:r>
    </w:p>
    <w:p w:rsidR="006A4F9B" w:rsidRPr="007B4057" w:rsidRDefault="006A4F9B" w:rsidP="009A7021">
      <w:r w:rsidRPr="006A4F9B">
        <w:rPr>
          <w:lang w:val="en-US"/>
        </w:rPr>
        <w:t>While</w:t>
      </w:r>
      <w:r w:rsidRPr="007B4057">
        <w:t xml:space="preserve"> (условие){</w:t>
      </w:r>
    </w:p>
    <w:p w:rsidR="006A4F9B" w:rsidRPr="007B4057" w:rsidRDefault="006A4F9B" w:rsidP="009A7021">
      <w:r w:rsidRPr="007B4057">
        <w:t>}</w:t>
      </w:r>
    </w:p>
    <w:p w:rsidR="006A4F9B" w:rsidRPr="007B4057" w:rsidRDefault="006A4F9B" w:rsidP="00974278"/>
    <w:p w:rsidR="006A4F9B" w:rsidRDefault="006A4F9B" w:rsidP="00974278">
      <w:r>
        <w:rPr>
          <w:lang w:val="en-US"/>
        </w:rPr>
        <w:t>Do</w:t>
      </w:r>
      <w:r w:rsidRPr="006A4F9B">
        <w:t xml:space="preserve">{} </w:t>
      </w:r>
      <w:r>
        <w:rPr>
          <w:lang w:val="en-US"/>
        </w:rPr>
        <w:t>while</w:t>
      </w:r>
      <w:r w:rsidRPr="006A4F9B">
        <w:t>(</w:t>
      </w:r>
      <w:r>
        <w:t>условие</w:t>
      </w:r>
      <w:r w:rsidRPr="006A4F9B">
        <w:t xml:space="preserve">) – </w:t>
      </w:r>
      <w:r>
        <w:t>делай что-то пока условие верно</w:t>
      </w:r>
    </w:p>
    <w:p w:rsidR="00A43561" w:rsidRDefault="00A43561" w:rsidP="00974278"/>
    <w:p w:rsidR="00A43561" w:rsidRDefault="00A43561" w:rsidP="00974278">
      <w:pPr>
        <w:rPr>
          <w:lang w:val="en-US"/>
        </w:rPr>
      </w:pPr>
      <w:r>
        <w:rPr>
          <w:lang w:val="en-US"/>
        </w:rPr>
        <w:t xml:space="preserve">For(let i= 1; i&lt;10; i++) {   - </w:t>
      </w:r>
      <w:r>
        <w:t>цикл</w:t>
      </w:r>
      <w:r w:rsidRPr="00A43561">
        <w:rPr>
          <w:lang w:val="en-US"/>
        </w:rPr>
        <w:t xml:space="preserve"> </w:t>
      </w:r>
      <w:r>
        <w:rPr>
          <w:lang w:val="en-US"/>
        </w:rPr>
        <w:t>for</w:t>
      </w:r>
    </w:p>
    <w:p w:rsidR="0071169E" w:rsidRPr="000B6DB4" w:rsidRDefault="0071169E" w:rsidP="00974278">
      <w:r>
        <w:rPr>
          <w:lang w:val="en-US"/>
        </w:rPr>
        <w:t>If</w:t>
      </w:r>
      <w:r w:rsidRPr="000B6DB4">
        <w:t>(</w:t>
      </w:r>
      <w:r>
        <w:rPr>
          <w:lang w:val="en-US"/>
        </w:rPr>
        <w:t>I</w:t>
      </w:r>
      <w:r w:rsidRPr="000B6DB4">
        <w:t xml:space="preserve"> == 5)</w:t>
      </w:r>
    </w:p>
    <w:p w:rsidR="0071169E" w:rsidRPr="00953DE6" w:rsidRDefault="0071169E" w:rsidP="00974278">
      <w:r w:rsidRPr="00953DE6">
        <w:t xml:space="preserve">      </w:t>
      </w:r>
      <w:r>
        <w:rPr>
          <w:lang w:val="en-US"/>
        </w:rPr>
        <w:t>Break</w:t>
      </w:r>
      <w:r w:rsidRPr="00953DE6">
        <w:t>;</w:t>
      </w:r>
    </w:p>
    <w:p w:rsidR="00A43561" w:rsidRPr="00953DE6" w:rsidRDefault="00A43561" w:rsidP="00974278">
      <w:r w:rsidRPr="00953DE6">
        <w:t>}</w:t>
      </w:r>
    </w:p>
    <w:p w:rsidR="0071169E" w:rsidRDefault="0071169E" w:rsidP="00974278">
      <w:r>
        <w:t xml:space="preserve">Если внезапно нужно выйти из цикла по какому-то условия, то можно использовать </w:t>
      </w:r>
      <w:r>
        <w:rPr>
          <w:lang w:val="en-US"/>
        </w:rPr>
        <w:t>break</w:t>
      </w:r>
      <w:r w:rsidRPr="0071169E">
        <w:t>.</w:t>
      </w:r>
    </w:p>
    <w:p w:rsidR="00953DE6" w:rsidRDefault="00953DE6" w:rsidP="00974278">
      <w:r w:rsidRPr="001D1351">
        <w:rPr>
          <w:b/>
          <w:lang w:val="en-US"/>
        </w:rPr>
        <w:t>Break</w:t>
      </w:r>
      <w:r w:rsidRPr="00953DE6">
        <w:t xml:space="preserve"> – </w:t>
      </w:r>
      <w:r>
        <w:t>оператор прерывает цикл и выходит из него.</w:t>
      </w:r>
    </w:p>
    <w:p w:rsidR="00953DE6" w:rsidRDefault="00953DE6" w:rsidP="00974278">
      <w:r w:rsidRPr="001D1351">
        <w:rPr>
          <w:b/>
          <w:lang w:val="en-US"/>
        </w:rPr>
        <w:t>Continue</w:t>
      </w:r>
      <w:r w:rsidRPr="00953DE6">
        <w:t xml:space="preserve"> – </w:t>
      </w:r>
      <w:r>
        <w:t>этот оператор переводит выполнение кода к следующей итерации</w:t>
      </w:r>
      <w:r w:rsidR="001D1351">
        <w:t>(не прерывая цикл)</w:t>
      </w:r>
      <w:r>
        <w:t xml:space="preserve"> не позволяя выполнить код после себя.</w:t>
      </w:r>
    </w:p>
    <w:p w:rsidR="00AB167D" w:rsidRDefault="00AB167D" w:rsidP="00974278">
      <w:pPr>
        <w:rPr>
          <w:b/>
          <w:sz w:val="32"/>
          <w:szCs w:val="32"/>
        </w:rPr>
      </w:pPr>
      <w:r>
        <w:rPr>
          <w:b/>
          <w:sz w:val="32"/>
          <w:szCs w:val="32"/>
        </w:rPr>
        <w:t>Функции, стрелочные функции.</w:t>
      </w:r>
    </w:p>
    <w:p w:rsidR="00AB167D" w:rsidRDefault="00AB167D" w:rsidP="00974278">
      <w:r w:rsidRPr="00AB167D">
        <w:lastRenderedPageBreak/>
        <w:t>Имя функции должно быть глаголом с припиской того над чем выполняется действие.</w:t>
      </w:r>
    </w:p>
    <w:p w:rsidR="00AB167D" w:rsidRPr="00631DF6" w:rsidRDefault="00AB167D" w:rsidP="00974278">
      <w:r>
        <w:rPr>
          <w:lang w:val="en-US"/>
        </w:rPr>
        <w:t>Function</w:t>
      </w:r>
      <w:r w:rsidRPr="00631DF6">
        <w:t xml:space="preserve"> </w:t>
      </w:r>
      <w:r>
        <w:rPr>
          <w:lang w:val="en-US"/>
        </w:rPr>
        <w:t>showFirstMessage</w:t>
      </w:r>
      <w:r w:rsidRPr="00631DF6">
        <w:t>(</w:t>
      </w:r>
      <w:r>
        <w:t>параметры функции</w:t>
      </w:r>
      <w:r w:rsidRPr="00631DF6">
        <w:t>)</w:t>
      </w:r>
      <w:r>
        <w:t xml:space="preserve"> </w:t>
      </w:r>
      <w:r w:rsidRPr="00631DF6">
        <w:t>{</w:t>
      </w:r>
    </w:p>
    <w:p w:rsidR="00AB167D" w:rsidRPr="00631DF6" w:rsidRDefault="00AB167D" w:rsidP="000B292F">
      <w:pPr>
        <w:ind w:firstLine="708"/>
      </w:pPr>
      <w:r w:rsidRPr="00631DF6">
        <w:t xml:space="preserve">Тело </w:t>
      </w:r>
      <w:r>
        <w:t>функции</w:t>
      </w:r>
      <w:r w:rsidRPr="00631DF6">
        <w:t>;</w:t>
      </w:r>
    </w:p>
    <w:p w:rsidR="00AB167D" w:rsidRPr="00631DF6" w:rsidRDefault="00AB167D" w:rsidP="00974278">
      <w:r w:rsidRPr="00631DF6">
        <w:t>}</w:t>
      </w:r>
    </w:p>
    <w:p w:rsidR="00DD0625" w:rsidRDefault="00DD0625" w:rsidP="00974278">
      <w:r>
        <w:t>Если переменная объявлена и глобально</w:t>
      </w:r>
      <w:r w:rsidR="00EA5D93">
        <w:t>,</w:t>
      </w:r>
      <w:r>
        <w:t xml:space="preserve"> и внутри функции с одинаковым именем, то все вызовы переменной с таким</w:t>
      </w:r>
      <w:r w:rsidR="00EA5D93">
        <w:t xml:space="preserve"> именем</w:t>
      </w:r>
      <w:r>
        <w:t xml:space="preserve"> </w:t>
      </w:r>
      <w:r w:rsidR="00EA5D93">
        <w:t>за пределами функции будут иметь значение глобальной переменной. А внутри функции все вызовы с таким именем будут иметь значение локальной переменной. Например,</w:t>
      </w:r>
    </w:p>
    <w:p w:rsidR="00EA5D93" w:rsidRPr="0014453A" w:rsidRDefault="00EA5D93" w:rsidP="00EA5D93">
      <w:pPr>
        <w:rPr>
          <w:rPrChange w:id="45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Let</w:t>
      </w:r>
      <w:r w:rsidRPr="0014453A">
        <w:rPr>
          <w:rPrChange w:id="46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abc</w:t>
      </w:r>
      <w:r w:rsidRPr="0014453A">
        <w:rPr>
          <w:rPrChange w:id="47" w:author="Novoselov Alexander" w:date="2022-09-16T14:34:00Z">
            <w:rPr>
              <w:lang w:val="en-US"/>
            </w:rPr>
          </w:rPrChange>
        </w:rPr>
        <w:t xml:space="preserve"> = 20;</w:t>
      </w:r>
    </w:p>
    <w:p w:rsidR="00EA5D93" w:rsidRPr="0014453A" w:rsidRDefault="00EA5D93" w:rsidP="00EA5D93">
      <w:pPr>
        <w:rPr>
          <w:rPrChange w:id="48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Function</w:t>
      </w:r>
      <w:r w:rsidRPr="0014453A">
        <w:rPr>
          <w:rPrChange w:id="49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showFirstMessage</w:t>
      </w:r>
      <w:r w:rsidRPr="0014453A">
        <w:rPr>
          <w:rPrChange w:id="50" w:author="Novoselov Alexander" w:date="2022-09-16T14:34:00Z">
            <w:rPr>
              <w:lang w:val="en-US"/>
            </w:rPr>
          </w:rPrChange>
        </w:rPr>
        <w:t>(</w:t>
      </w:r>
      <w:r>
        <w:t>параметры</w:t>
      </w:r>
      <w:r w:rsidRPr="0014453A">
        <w:rPr>
          <w:rPrChange w:id="51" w:author="Novoselov Alexander" w:date="2022-09-16T14:34:00Z">
            <w:rPr>
              <w:lang w:val="en-US"/>
            </w:rPr>
          </w:rPrChange>
        </w:rPr>
        <w:t xml:space="preserve"> </w:t>
      </w:r>
      <w:r>
        <w:t>функции</w:t>
      </w:r>
      <w:r w:rsidRPr="0014453A">
        <w:rPr>
          <w:rPrChange w:id="52" w:author="Novoselov Alexander" w:date="2022-09-16T14:34:00Z">
            <w:rPr>
              <w:lang w:val="en-US"/>
            </w:rPr>
          </w:rPrChange>
        </w:rPr>
        <w:t>) {</w:t>
      </w:r>
    </w:p>
    <w:p w:rsidR="00EA5D93" w:rsidRPr="0014453A" w:rsidRDefault="00EA5D93" w:rsidP="00EA5D93">
      <w:pPr>
        <w:ind w:firstLine="708"/>
        <w:rPr>
          <w:rPrChange w:id="53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Let</w:t>
      </w:r>
      <w:r w:rsidRPr="0014453A">
        <w:rPr>
          <w:rPrChange w:id="54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abc</w:t>
      </w:r>
      <w:r w:rsidRPr="0014453A">
        <w:rPr>
          <w:rPrChange w:id="55" w:author="Novoselov Alexander" w:date="2022-09-16T14:34:00Z">
            <w:rPr>
              <w:lang w:val="en-US"/>
            </w:rPr>
          </w:rPrChange>
        </w:rPr>
        <w:t xml:space="preserve"> = 10;</w:t>
      </w:r>
    </w:p>
    <w:p w:rsidR="00EA5D93" w:rsidRPr="0014453A" w:rsidRDefault="00EA5D93" w:rsidP="00EA5D93">
      <w:pPr>
        <w:ind w:firstLine="708"/>
        <w:rPr>
          <w:rPrChange w:id="56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Console</w:t>
      </w:r>
      <w:r w:rsidRPr="0014453A">
        <w:rPr>
          <w:rPrChange w:id="57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log</w:t>
      </w:r>
      <w:r w:rsidRPr="0014453A">
        <w:rPr>
          <w:rPrChange w:id="58" w:author="Novoselov Alexander" w:date="2022-09-16T14:34:00Z">
            <w:rPr>
              <w:lang w:val="en-US"/>
            </w:rPr>
          </w:rPrChange>
        </w:rPr>
        <w:t>(</w:t>
      </w:r>
      <w:r>
        <w:rPr>
          <w:lang w:val="en-US"/>
        </w:rPr>
        <w:t>abc</w:t>
      </w:r>
      <w:r w:rsidRPr="0014453A">
        <w:rPr>
          <w:rPrChange w:id="59" w:author="Novoselov Alexander" w:date="2022-09-16T14:34:00Z">
            <w:rPr>
              <w:lang w:val="en-US"/>
            </w:rPr>
          </w:rPrChange>
        </w:rPr>
        <w:t xml:space="preserve">)  - </w:t>
      </w:r>
      <w:r>
        <w:t>выведется</w:t>
      </w:r>
      <w:r w:rsidRPr="0014453A">
        <w:rPr>
          <w:rPrChange w:id="60" w:author="Novoselov Alexander" w:date="2022-09-16T14:34:00Z">
            <w:rPr>
              <w:lang w:val="en-US"/>
            </w:rPr>
          </w:rPrChange>
        </w:rPr>
        <w:t xml:space="preserve"> 10.</w:t>
      </w:r>
    </w:p>
    <w:p w:rsidR="009E64D1" w:rsidRDefault="009E64D1" w:rsidP="00EA5D93">
      <w:pPr>
        <w:ind w:firstLine="708"/>
      </w:pPr>
      <w:r>
        <w:rPr>
          <w:lang w:val="en-US"/>
        </w:rPr>
        <w:t>Return</w:t>
      </w:r>
      <w:r w:rsidRPr="009E64D1">
        <w:t xml:space="preserve"> – </w:t>
      </w:r>
      <w:r>
        <w:t>позволяет вернуть из функции какие-то данные</w:t>
      </w:r>
      <w:r w:rsidR="0038725F">
        <w:t>(результат работы функции)</w:t>
      </w:r>
      <w:r>
        <w:t xml:space="preserve"> во внешний код.</w:t>
      </w:r>
    </w:p>
    <w:p w:rsidR="00ED62EC" w:rsidRPr="00ED62EC" w:rsidRDefault="00ED62EC" w:rsidP="00EA5D93">
      <w:pPr>
        <w:ind w:firstLine="708"/>
      </w:pPr>
      <w:r>
        <w:t xml:space="preserve">Код после слова </w:t>
      </w:r>
      <w:r>
        <w:rPr>
          <w:lang w:val="en-US"/>
        </w:rPr>
        <w:t>return</w:t>
      </w:r>
      <w:r w:rsidRPr="00ED62EC">
        <w:t xml:space="preserve"> </w:t>
      </w:r>
      <w:r>
        <w:t>не достижим.</w:t>
      </w:r>
    </w:p>
    <w:p w:rsidR="00EA5D93" w:rsidRDefault="00EA5D93" w:rsidP="00EA5D93">
      <w:pPr>
        <w:rPr>
          <w:lang w:val="en-US"/>
        </w:rPr>
      </w:pPr>
      <w:r>
        <w:rPr>
          <w:lang w:val="en-US"/>
        </w:rPr>
        <w:t>}</w:t>
      </w:r>
    </w:p>
    <w:p w:rsidR="00EA5D93" w:rsidRDefault="00EA5D93" w:rsidP="00974278">
      <w:pPr>
        <w:rPr>
          <w:lang w:val="en-US"/>
        </w:rPr>
      </w:pPr>
      <w:r>
        <w:rPr>
          <w:lang w:val="en-US"/>
        </w:rPr>
        <w:t xml:space="preserve">Console.log(abc)  </w:t>
      </w:r>
      <w:r w:rsidRPr="00EA5D93">
        <w:rPr>
          <w:lang w:val="en-US"/>
        </w:rPr>
        <w:t xml:space="preserve">- </w:t>
      </w:r>
      <w:r>
        <w:t>выведется</w:t>
      </w:r>
      <w:r w:rsidRPr="00EA5D93">
        <w:rPr>
          <w:lang w:val="en-US"/>
        </w:rPr>
        <w:t xml:space="preserve"> 20.</w:t>
      </w:r>
    </w:p>
    <w:p w:rsidR="004278E9" w:rsidRDefault="004278E9" w:rsidP="00974278">
      <w:pPr>
        <w:rPr>
          <w:lang w:val="en-US"/>
        </w:rPr>
      </w:pPr>
    </w:p>
    <w:p w:rsidR="004278E9" w:rsidRDefault="00BC7777" w:rsidP="00974278">
      <w:pPr>
        <w:rPr>
          <w:lang w:val="en-US"/>
        </w:rPr>
      </w:pPr>
      <w:r>
        <w:rPr>
          <w:lang w:val="en-US"/>
        </w:rPr>
        <w:pict>
          <v:shape id="_x0000_i1026" type="#_x0000_t75" style="width:460.55pt;height:258.8pt">
            <v:imagedata r:id="rId11" o:title="functions"/>
          </v:shape>
        </w:pict>
      </w:r>
    </w:p>
    <w:p w:rsidR="004278E9" w:rsidRPr="00131C57" w:rsidRDefault="004278E9" w:rsidP="00974278">
      <w:pPr>
        <w:rPr>
          <w:b/>
        </w:rPr>
      </w:pPr>
      <w:r w:rsidRPr="00B90CDD">
        <w:rPr>
          <w:b/>
          <w:lang w:val="en-US"/>
        </w:rPr>
        <w:t>Function</w:t>
      </w:r>
      <w:r w:rsidRPr="00B90CDD">
        <w:rPr>
          <w:b/>
        </w:rPr>
        <w:t xml:space="preserve"> </w:t>
      </w:r>
      <w:r w:rsidRPr="00B90CDD">
        <w:rPr>
          <w:b/>
          <w:lang w:val="en-US"/>
        </w:rPr>
        <w:t>declaration</w:t>
      </w:r>
      <w:r w:rsidRPr="004278E9">
        <w:t xml:space="preserve"> – </w:t>
      </w:r>
      <w:r>
        <w:t>такие функции существуют еще до того как наш код запуститься. Можем вызвать перед объявлением данной функции.</w:t>
      </w:r>
      <w:r w:rsidR="005E4EF2">
        <w:t xml:space="preserve"> Некоторые разработчики помещают все функции вниз страницы, а сверху их просто используют.</w:t>
      </w:r>
      <w:r w:rsidR="00131C57" w:rsidRPr="00131C57">
        <w:t xml:space="preserve"> </w:t>
      </w:r>
      <w:r w:rsidR="00131C57">
        <w:t>В конце функции</w:t>
      </w:r>
      <w:r w:rsidR="00131C57" w:rsidRPr="00131C57">
        <w:t xml:space="preserve"> </w:t>
      </w:r>
      <w:r w:rsidR="00131C57" w:rsidRPr="00131C57">
        <w:rPr>
          <w:b/>
        </w:rPr>
        <w:t>НЕ нужно</w:t>
      </w:r>
      <w:r w:rsidR="00131C57">
        <w:t xml:space="preserve"> ставить точку с запятой (</w:t>
      </w:r>
      <w:r w:rsidR="00131C57" w:rsidRPr="00131C57">
        <w:t>;</w:t>
      </w:r>
      <w:r w:rsidR="00131C57">
        <w:t>)</w:t>
      </w:r>
    </w:p>
    <w:p w:rsidR="0077569F" w:rsidRDefault="0077569F" w:rsidP="00974278">
      <w:r>
        <w:lastRenderedPageBreak/>
        <w:t xml:space="preserve">Сначала срабатывает </w:t>
      </w:r>
      <w:r>
        <w:rPr>
          <w:lang w:val="en-US"/>
        </w:rPr>
        <w:t>html</w:t>
      </w:r>
      <w:r w:rsidRPr="0077569F">
        <w:t xml:space="preserve"> </w:t>
      </w:r>
      <w:r>
        <w:t xml:space="preserve">код вместе с </w:t>
      </w:r>
      <w:r>
        <w:rPr>
          <w:lang w:val="en-US"/>
        </w:rPr>
        <w:t>css</w:t>
      </w:r>
      <w:r w:rsidRPr="0077569F">
        <w:t xml:space="preserve">. </w:t>
      </w:r>
      <w:r>
        <w:t xml:space="preserve">Потом в конце </w:t>
      </w:r>
      <w:r>
        <w:rPr>
          <w:lang w:val="en-US"/>
        </w:rPr>
        <w:t>html</w:t>
      </w:r>
      <w:r w:rsidRPr="0077569F">
        <w:t xml:space="preserve"> </w:t>
      </w:r>
      <w:r>
        <w:t xml:space="preserve">кода срабатывает строчка подключения </w:t>
      </w:r>
      <w:r>
        <w:rPr>
          <w:lang w:val="en-US"/>
        </w:rPr>
        <w:t>js</w:t>
      </w:r>
      <w:r w:rsidRPr="0077569F">
        <w:t xml:space="preserve"> </w:t>
      </w:r>
      <w:r>
        <w:t xml:space="preserve">кода и начинает выполняться он. Первым делом браузер пробегается по </w:t>
      </w:r>
      <w:r>
        <w:rPr>
          <w:lang w:val="en-US"/>
        </w:rPr>
        <w:t>js</w:t>
      </w:r>
      <w:r w:rsidRPr="0077569F">
        <w:t xml:space="preserve"> </w:t>
      </w:r>
      <w:r>
        <w:t xml:space="preserve">скрипту и находит все переменные </w:t>
      </w:r>
      <w:r>
        <w:rPr>
          <w:lang w:val="en-US"/>
        </w:rPr>
        <w:t>var</w:t>
      </w:r>
      <w:r w:rsidRPr="0077569F">
        <w:t xml:space="preserve"> </w:t>
      </w:r>
      <w:r>
        <w:t xml:space="preserve">и все </w:t>
      </w:r>
      <w:r>
        <w:rPr>
          <w:lang w:val="en-US"/>
        </w:rPr>
        <w:t>function</w:t>
      </w:r>
      <w:r w:rsidRPr="0077569F">
        <w:t xml:space="preserve"> </w:t>
      </w:r>
      <w:r>
        <w:rPr>
          <w:lang w:val="en-US"/>
        </w:rPr>
        <w:t>declaration</w:t>
      </w:r>
      <w:r w:rsidRPr="0077569F">
        <w:t xml:space="preserve"> </w:t>
      </w:r>
      <w:r>
        <w:t>и браузер их объявляет и создает. Только после этого наш код начинает выполняться построчно с самого начала.</w:t>
      </w:r>
    </w:p>
    <w:p w:rsidR="005E4EF2" w:rsidRDefault="00B90CDD" w:rsidP="00974278">
      <w:r w:rsidRPr="00B90CDD">
        <w:rPr>
          <w:b/>
          <w:lang w:val="en-US"/>
        </w:rPr>
        <w:t>Function</w:t>
      </w:r>
      <w:r w:rsidRPr="00B90CDD">
        <w:rPr>
          <w:b/>
        </w:rPr>
        <w:t xml:space="preserve"> </w:t>
      </w:r>
      <w:r>
        <w:rPr>
          <w:b/>
          <w:lang w:val="en-US"/>
        </w:rPr>
        <w:t>expression</w:t>
      </w:r>
      <w:r w:rsidRPr="004278E9">
        <w:t xml:space="preserve"> – </w:t>
      </w:r>
      <w:r>
        <w:t>функциональное выражение</w:t>
      </w:r>
      <w:r w:rsidR="00DA6FB1">
        <w:t>. Создается только во время выполнения кода построчно. Можно вызвать только после объявления.</w:t>
      </w:r>
      <w:r w:rsidR="00131C57">
        <w:t xml:space="preserve"> В конце функции </w:t>
      </w:r>
      <w:r w:rsidR="00131C57" w:rsidRPr="00131C57">
        <w:rPr>
          <w:b/>
        </w:rPr>
        <w:t>нужно</w:t>
      </w:r>
      <w:r w:rsidR="00131C57">
        <w:t xml:space="preserve"> ставить точку с запятой (</w:t>
      </w:r>
      <w:r w:rsidR="00131C57" w:rsidRPr="00631DF6">
        <w:t>;</w:t>
      </w:r>
      <w:r w:rsidR="00131C57">
        <w:t>)</w:t>
      </w:r>
    </w:p>
    <w:p w:rsidR="00916FED" w:rsidRDefault="00916FED" w:rsidP="00974278">
      <w:r>
        <w:t>Такую функцию мы присваиваем в переменную и значение переменной это внутреннее состоянии функции.</w:t>
      </w:r>
    </w:p>
    <w:p w:rsidR="006D3BF3" w:rsidRDefault="006D3BF3" w:rsidP="00974278">
      <w:r>
        <w:t xml:space="preserve">Чтобы вызвать такую функцию мы должны обратиться к имени переменной – </w:t>
      </w:r>
      <w:r>
        <w:rPr>
          <w:lang w:val="en-US"/>
        </w:rPr>
        <w:t>foo</w:t>
      </w:r>
      <w:r w:rsidRPr="006D3BF3">
        <w:t>();</w:t>
      </w:r>
    </w:p>
    <w:p w:rsidR="005F4910" w:rsidRPr="007B36C2" w:rsidRDefault="005F4910" w:rsidP="00974278">
      <w:r>
        <w:rPr>
          <w:b/>
        </w:rPr>
        <w:t>Стрелочные функции</w:t>
      </w:r>
      <w:r w:rsidRPr="004278E9">
        <w:t xml:space="preserve"> – </w:t>
      </w:r>
      <w:r w:rsidR="00C84A56">
        <w:t>()=</w:t>
      </w:r>
      <w:r w:rsidR="00C84A56" w:rsidRPr="007B36C2">
        <w:t>&gt;</w:t>
      </w:r>
      <w:r w:rsidR="007B36C2">
        <w:t xml:space="preserve">   Такие функции не имеют контекста вызова.</w:t>
      </w:r>
    </w:p>
    <w:p w:rsidR="00546C4F" w:rsidRPr="00546C4F" w:rsidRDefault="00546C4F" w:rsidP="00974278">
      <w:r>
        <w:t>Синтаксис стрелочных функций позволяет сильно сократить код.</w:t>
      </w:r>
    </w:p>
    <w:p w:rsidR="00182AF6" w:rsidRDefault="00182AF6" w:rsidP="00974278">
      <w:pPr>
        <w:rPr>
          <w:lang w:val="en-US"/>
        </w:rPr>
      </w:pPr>
      <w:r>
        <w:rPr>
          <w:lang w:val="en-US"/>
        </w:rPr>
        <w:t xml:space="preserve">Const calc = (a, b) </w:t>
      </w:r>
      <w:r w:rsidRPr="00182AF6">
        <w:rPr>
          <w:lang w:val="en-US"/>
        </w:rPr>
        <w:t>=</w:t>
      </w:r>
      <w:r>
        <w:rPr>
          <w:lang w:val="en-US"/>
        </w:rPr>
        <w:t xml:space="preserve">&gt; a + b; </w:t>
      </w:r>
    </w:p>
    <w:p w:rsidR="00182AF6" w:rsidRPr="00631DF6" w:rsidRDefault="00182AF6" w:rsidP="00974278">
      <w:r>
        <w:t xml:space="preserve">Создаем переменную </w:t>
      </w:r>
      <w:r>
        <w:rPr>
          <w:lang w:val="en-US"/>
        </w:rPr>
        <w:t>calc</w:t>
      </w:r>
      <w:r w:rsidRPr="00182AF6">
        <w:t xml:space="preserve"> </w:t>
      </w:r>
      <w:r>
        <w:t xml:space="preserve">в которую помещаем такую функцию </w:t>
      </w:r>
      <w:r w:rsidRPr="00631DF6">
        <w:t>(</w:t>
      </w:r>
      <w:r>
        <w:rPr>
          <w:lang w:val="en-US"/>
        </w:rPr>
        <w:t>a</w:t>
      </w:r>
      <w:r w:rsidRPr="00631DF6">
        <w:t xml:space="preserve">, </w:t>
      </w:r>
      <w:r>
        <w:rPr>
          <w:lang w:val="en-US"/>
        </w:rPr>
        <w:t>b</w:t>
      </w:r>
      <w:r w:rsidRPr="00631DF6">
        <w:t xml:space="preserve">) =&gt; </w:t>
      </w:r>
      <w:r>
        <w:rPr>
          <w:lang w:val="en-US"/>
        </w:rPr>
        <w:t>a</w:t>
      </w:r>
      <w:r w:rsidRPr="00631DF6">
        <w:t xml:space="preserve"> + </w:t>
      </w:r>
      <w:r>
        <w:rPr>
          <w:lang w:val="en-US"/>
        </w:rPr>
        <w:t>b</w:t>
      </w:r>
      <w:r w:rsidRPr="00631DF6">
        <w:t>;</w:t>
      </w:r>
    </w:p>
    <w:p w:rsidR="00FE1FE6" w:rsidRPr="00FE1FE6" w:rsidRDefault="00FE1FE6" w:rsidP="00FE1FE6">
      <w:r>
        <w:t>Если функция содержит только один аргумент, то можно встретить такую запись</w:t>
      </w:r>
      <w:r w:rsidRPr="00FE1FE6">
        <w:t>:</w:t>
      </w:r>
    </w:p>
    <w:p w:rsidR="00FE1FE6" w:rsidRPr="00993260" w:rsidRDefault="00FE1FE6" w:rsidP="00FE1FE6">
      <w:r w:rsidRPr="00FE1FE6">
        <w:t xml:space="preserve"> </w:t>
      </w:r>
      <w:r>
        <w:rPr>
          <w:lang w:val="en-US"/>
        </w:rPr>
        <w:t>Const</w:t>
      </w:r>
      <w:r w:rsidRPr="00993260">
        <w:t xml:space="preserve"> </w:t>
      </w:r>
      <w:r>
        <w:rPr>
          <w:lang w:val="en-US"/>
        </w:rPr>
        <w:t>calc</w:t>
      </w:r>
      <w:r w:rsidRPr="00993260">
        <w:t xml:space="preserve"> = </w:t>
      </w:r>
      <w:r>
        <w:rPr>
          <w:lang w:val="en-US"/>
        </w:rPr>
        <w:t>a</w:t>
      </w:r>
      <w:r w:rsidRPr="00993260">
        <w:t xml:space="preserve"> =&gt; </w:t>
      </w:r>
      <w:r>
        <w:rPr>
          <w:lang w:val="en-US"/>
        </w:rPr>
        <w:t>a</w:t>
      </w:r>
      <w:r w:rsidRPr="00993260">
        <w:t xml:space="preserve"> + 10; </w:t>
      </w:r>
    </w:p>
    <w:p w:rsidR="00993260" w:rsidRPr="00993260" w:rsidRDefault="00993260" w:rsidP="00FE1FE6">
      <w:r>
        <w:t>Если функция больше, чем в одну строчку то нужно ставить фигурные скобки</w:t>
      </w:r>
      <w:r w:rsidRPr="00993260">
        <w:t xml:space="preserve"> </w:t>
      </w:r>
      <w:r>
        <w:t xml:space="preserve">и писать слово </w:t>
      </w:r>
      <w:r>
        <w:rPr>
          <w:lang w:val="en-US"/>
        </w:rPr>
        <w:t>return</w:t>
      </w:r>
    </w:p>
    <w:p w:rsidR="00993260" w:rsidRDefault="00993260" w:rsidP="00993260">
      <w:pPr>
        <w:rPr>
          <w:lang w:val="en-US"/>
        </w:rPr>
      </w:pPr>
      <w:r>
        <w:rPr>
          <w:lang w:val="en-US"/>
        </w:rPr>
        <w:t xml:space="preserve">Const calc = (a, b) </w:t>
      </w:r>
      <w:r w:rsidRPr="00182AF6">
        <w:rPr>
          <w:lang w:val="en-US"/>
        </w:rPr>
        <w:t>=</w:t>
      </w:r>
      <w:r>
        <w:rPr>
          <w:lang w:val="en-US"/>
        </w:rPr>
        <w:t>&gt; {</w:t>
      </w:r>
    </w:p>
    <w:p w:rsidR="00993260" w:rsidRDefault="00993260" w:rsidP="00993260">
      <w:pPr>
        <w:rPr>
          <w:lang w:val="en-US"/>
        </w:rPr>
      </w:pPr>
      <w:r>
        <w:rPr>
          <w:lang w:val="en-US"/>
        </w:rPr>
        <w:t>Console.log(a);</w:t>
      </w:r>
    </w:p>
    <w:p w:rsidR="00993260" w:rsidRPr="0014453A" w:rsidRDefault="00993260" w:rsidP="00993260">
      <w:pPr>
        <w:rPr>
          <w:rPrChange w:id="61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Return</w:t>
      </w:r>
      <w:r w:rsidRPr="0014453A">
        <w:rPr>
          <w:rPrChange w:id="62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a</w:t>
      </w:r>
      <w:r w:rsidRPr="0014453A">
        <w:rPr>
          <w:rPrChange w:id="63" w:author="Novoselov Alexander" w:date="2022-09-16T14:34:00Z">
            <w:rPr>
              <w:lang w:val="en-US"/>
            </w:rPr>
          </w:rPrChange>
        </w:rPr>
        <w:t xml:space="preserve"> + </w:t>
      </w:r>
      <w:r>
        <w:rPr>
          <w:lang w:val="en-US"/>
        </w:rPr>
        <w:t>b</w:t>
      </w:r>
      <w:r w:rsidRPr="0014453A">
        <w:rPr>
          <w:rPrChange w:id="64" w:author="Novoselov Alexander" w:date="2022-09-16T14:34:00Z">
            <w:rPr>
              <w:lang w:val="en-US"/>
            </w:rPr>
          </w:rPrChange>
        </w:rPr>
        <w:t xml:space="preserve">; </w:t>
      </w:r>
    </w:p>
    <w:p w:rsidR="00993260" w:rsidRPr="00631DF6" w:rsidRDefault="00993260" w:rsidP="00993260">
      <w:r w:rsidRPr="00631DF6">
        <w:t>};</w:t>
      </w:r>
    </w:p>
    <w:p w:rsidR="00546C4F" w:rsidRDefault="007B73FE" w:rsidP="00974278">
      <w:pPr>
        <w:rPr>
          <w:b/>
          <w:sz w:val="32"/>
          <w:szCs w:val="32"/>
        </w:rPr>
      </w:pPr>
      <w:r>
        <w:rPr>
          <w:b/>
          <w:sz w:val="32"/>
          <w:szCs w:val="32"/>
        </w:rPr>
        <w:t>Методы и свойства строк и чисел</w:t>
      </w:r>
    </w:p>
    <w:p w:rsidR="007B73FE" w:rsidRDefault="007B73FE" w:rsidP="00974278">
      <w:r>
        <w:t>Методы – это вспомогательные функции. Свойства – это вспомогательные значения.</w:t>
      </w:r>
      <w:r w:rsidR="00E03119">
        <w:t xml:space="preserve"> </w:t>
      </w:r>
    </w:p>
    <w:p w:rsidR="00E03119" w:rsidRDefault="00E03119" w:rsidP="00974278">
      <w:r>
        <w:rPr>
          <w:lang w:val="en-US"/>
        </w:rPr>
        <w:t>Str</w:t>
      </w:r>
      <w:r w:rsidRPr="00E03119">
        <w:t>.</w:t>
      </w:r>
      <w:r>
        <w:rPr>
          <w:lang w:val="en-US"/>
        </w:rPr>
        <w:t>length</w:t>
      </w:r>
      <w:r w:rsidRPr="00E03119">
        <w:t xml:space="preserve"> – </w:t>
      </w:r>
      <w:r w:rsidR="00561BB4">
        <w:t>это свойство</w:t>
      </w:r>
    </w:p>
    <w:p w:rsidR="00561BB4" w:rsidRDefault="00561BB4" w:rsidP="00974278">
      <w:r>
        <w:rPr>
          <w:lang w:val="en-US"/>
        </w:rPr>
        <w:t>Str</w:t>
      </w:r>
      <w:r w:rsidRPr="00561BB4">
        <w:t>.</w:t>
      </w:r>
      <w:r w:rsidR="009711E6">
        <w:rPr>
          <w:lang w:val="en-US"/>
        </w:rPr>
        <w:t>toUpperCase</w:t>
      </w:r>
      <w:r w:rsidRPr="009711E6">
        <w:t xml:space="preserve">() – </w:t>
      </w:r>
      <w:r>
        <w:t>это метод. Вызывается с круглыми скобками</w:t>
      </w:r>
    </w:p>
    <w:p w:rsidR="004B7E0F" w:rsidRDefault="004B7E0F" w:rsidP="00974278">
      <w:r>
        <w:t>Строку в памяти напрямую изменить нельзя. Если мы делаем над строкой какие-то операции, то у нас появляется совершенно новая строка</w:t>
      </w:r>
      <w:r w:rsidR="0065248B">
        <w:t xml:space="preserve"> </w:t>
      </w:r>
      <w:r>
        <w:t>(с новой областью памяти)</w:t>
      </w:r>
      <w:r w:rsidR="0065248B">
        <w:t>.</w:t>
      </w:r>
    </w:p>
    <w:p w:rsidR="00256051" w:rsidRDefault="00256051" w:rsidP="00974278">
      <w:r>
        <w:t>index</w:t>
      </w:r>
      <w:r>
        <w:rPr>
          <w:lang w:val="en-US"/>
        </w:rPr>
        <w:t>Of</w:t>
      </w:r>
      <w:r w:rsidRPr="00256051">
        <w:t>(‘</w:t>
      </w:r>
      <w:r>
        <w:t>символ</w:t>
      </w:r>
      <w:r w:rsidRPr="00256051">
        <w:t>’)</w:t>
      </w:r>
      <w:r>
        <w:t xml:space="preserve"> – показывает индекс символа в строке</w:t>
      </w:r>
    </w:p>
    <w:p w:rsidR="00B540B9" w:rsidRDefault="00B540B9" w:rsidP="00974278">
      <w:r>
        <w:rPr>
          <w:lang w:val="en-US"/>
        </w:rPr>
        <w:t>slice</w:t>
      </w:r>
      <w:r w:rsidR="003F3BCE" w:rsidRPr="00C313AB">
        <w:t>(</w:t>
      </w:r>
      <w:r w:rsidR="00C313AB">
        <w:t>индекс первого элемента, индекс последнего</w:t>
      </w:r>
      <w:r w:rsidR="005033F2" w:rsidRPr="005033F2">
        <w:t xml:space="preserve"> не включая</w:t>
      </w:r>
      <w:r w:rsidR="003F3BCE" w:rsidRPr="00C313AB">
        <w:t>)</w:t>
      </w:r>
      <w:r w:rsidRPr="00A66172">
        <w:t xml:space="preserve"> – обрезает строку</w:t>
      </w:r>
      <w:r w:rsidR="00A66172">
        <w:t>. Указывает начало и конец</w:t>
      </w:r>
    </w:p>
    <w:p w:rsidR="003F3BCE" w:rsidRDefault="003F3BCE" w:rsidP="00974278">
      <w:r>
        <w:rPr>
          <w:lang w:val="en-US"/>
        </w:rPr>
        <w:t>substring</w:t>
      </w:r>
      <w:r w:rsidRPr="00C313AB">
        <w:t>(</w:t>
      </w:r>
      <w:r w:rsidR="00C313AB">
        <w:t>индекс первого элемента, индекс последнего</w:t>
      </w:r>
      <w:r w:rsidRPr="00C313AB">
        <w:t xml:space="preserve">) - </w:t>
      </w:r>
      <w:r w:rsidRPr="00A66172">
        <w:t>обрезает строку</w:t>
      </w:r>
    </w:p>
    <w:p w:rsidR="00261680" w:rsidRDefault="00261680" w:rsidP="00974278">
      <w:r>
        <w:rPr>
          <w:lang w:val="en-US"/>
        </w:rPr>
        <w:t>substr</w:t>
      </w:r>
      <w:r w:rsidRPr="00261680">
        <w:t>(</w:t>
      </w:r>
      <w:r>
        <w:t>индекс начала, длинна сколько нужно вырезать</w:t>
      </w:r>
      <w:r w:rsidR="0023535D">
        <w:t xml:space="preserve"> символов</w:t>
      </w:r>
      <w:r w:rsidRPr="00261680">
        <w:t xml:space="preserve">) - </w:t>
      </w:r>
      <w:r w:rsidRPr="00A66172">
        <w:t>обрезает строку</w:t>
      </w:r>
    </w:p>
    <w:p w:rsidR="00422E8E" w:rsidRDefault="00422E8E" w:rsidP="00974278">
      <w:r>
        <w:rPr>
          <w:lang w:val="en-US"/>
        </w:rPr>
        <w:t>Math</w:t>
      </w:r>
      <w:r w:rsidRPr="00422E8E">
        <w:t>.</w:t>
      </w:r>
      <w:r>
        <w:rPr>
          <w:lang w:val="en-US"/>
        </w:rPr>
        <w:t>round</w:t>
      </w:r>
      <w:r w:rsidRPr="00422E8E">
        <w:t>(</w:t>
      </w:r>
      <w:r>
        <w:rPr>
          <w:lang w:val="en-US"/>
        </w:rPr>
        <w:t>num</w:t>
      </w:r>
      <w:r w:rsidRPr="00422E8E">
        <w:t xml:space="preserve">) – округляет </w:t>
      </w:r>
      <w:r>
        <w:t xml:space="preserve">число </w:t>
      </w:r>
      <w:r>
        <w:rPr>
          <w:lang w:val="en-US"/>
        </w:rPr>
        <w:t>num</w:t>
      </w:r>
      <w:r w:rsidR="00BD6A4F" w:rsidRPr="00BD6A4F">
        <w:t xml:space="preserve"> </w:t>
      </w:r>
      <w:r w:rsidR="00BD6A4F">
        <w:t>до целого</w:t>
      </w:r>
    </w:p>
    <w:p w:rsidR="006A2DAF" w:rsidRDefault="006A2DAF" w:rsidP="00974278">
      <w:r>
        <w:t>parse</w:t>
      </w:r>
      <w:r>
        <w:rPr>
          <w:lang w:val="en-US"/>
        </w:rPr>
        <w:t>Int</w:t>
      </w:r>
      <w:r w:rsidRPr="006A2DAF">
        <w:t>(</w:t>
      </w:r>
      <w:r>
        <w:t>строка</w:t>
      </w:r>
      <w:r w:rsidRPr="006A2DAF">
        <w:t>)</w:t>
      </w:r>
      <w:r>
        <w:t xml:space="preserve"> – превращает строку в</w:t>
      </w:r>
      <w:r w:rsidR="00D666E4">
        <w:t xml:space="preserve"> целое</w:t>
      </w:r>
      <w:r>
        <w:t xml:space="preserve"> число.</w:t>
      </w:r>
    </w:p>
    <w:p w:rsidR="00D666E4" w:rsidRDefault="00D666E4" w:rsidP="00D666E4">
      <w:r>
        <w:t>parse</w:t>
      </w:r>
      <w:r>
        <w:rPr>
          <w:lang w:val="en-US"/>
        </w:rPr>
        <w:t>Float</w:t>
      </w:r>
      <w:r w:rsidRPr="006A2DAF">
        <w:t>(</w:t>
      </w:r>
      <w:r>
        <w:t>строка</w:t>
      </w:r>
      <w:r w:rsidRPr="006A2DAF">
        <w:t>)</w:t>
      </w:r>
      <w:r>
        <w:t xml:space="preserve"> – превращает строку в дробное число.</w:t>
      </w:r>
    </w:p>
    <w:p w:rsidR="00E755E4" w:rsidRDefault="00E755E4" w:rsidP="00D666E4">
      <w:r>
        <w:lastRenderedPageBreak/>
        <w:t xml:space="preserve">Методы чисел - </w:t>
      </w:r>
      <w:hyperlink r:id="rId12" w:history="1">
        <w:r w:rsidRPr="00F27BB7">
          <w:rPr>
            <w:rStyle w:val="Hyperlink"/>
          </w:rPr>
          <w:t>https://learn.javascript.ru/number</w:t>
        </w:r>
      </w:hyperlink>
    </w:p>
    <w:p w:rsidR="00E755E4" w:rsidRPr="006A2DAF" w:rsidRDefault="00E755E4" w:rsidP="00D666E4">
      <w:r>
        <w:t xml:space="preserve">Методы строк - </w:t>
      </w:r>
      <w:hyperlink r:id="rId13" w:history="1">
        <w:r w:rsidR="00A54C97" w:rsidRPr="00F27BB7">
          <w:rPr>
            <w:rStyle w:val="Hyperlink"/>
          </w:rPr>
          <w:t>https://learn.javascript.ru/string</w:t>
        </w:r>
      </w:hyperlink>
      <w:r w:rsidR="00A54C97">
        <w:t xml:space="preserve"> </w:t>
      </w:r>
    </w:p>
    <w:p w:rsidR="00D666E4" w:rsidRPr="007B4057" w:rsidRDefault="00792599" w:rsidP="00974278">
      <w:r>
        <w:t xml:space="preserve">Метод </w:t>
      </w:r>
      <w:r w:rsidRPr="00792599">
        <w:rPr>
          <w:b/>
          <w:lang w:val="en-US"/>
        </w:rPr>
        <w:t>IsNaN</w:t>
      </w:r>
      <w:r w:rsidRPr="00792599">
        <w:t>(</w:t>
      </w:r>
      <w:r>
        <w:t>переменная</w:t>
      </w:r>
      <w:r w:rsidRPr="00792599">
        <w:t>)</w:t>
      </w:r>
      <w:r>
        <w:t xml:space="preserve"> – если внутри переменной не число, то он возвращает </w:t>
      </w:r>
      <w:r>
        <w:rPr>
          <w:lang w:val="en-US"/>
        </w:rPr>
        <w:t>true</w:t>
      </w:r>
    </w:p>
    <w:p w:rsidR="007B4057" w:rsidRDefault="007B4057" w:rsidP="00974278">
      <w:pPr>
        <w:rPr>
          <w:b/>
          <w:sz w:val="32"/>
          <w:szCs w:val="32"/>
        </w:rPr>
      </w:pPr>
      <w:r>
        <w:rPr>
          <w:b/>
          <w:sz w:val="32"/>
          <w:szCs w:val="32"/>
          <w:lang w:val="en-US"/>
        </w:rPr>
        <w:t>Callback</w:t>
      </w:r>
      <w:r w:rsidRPr="00315498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функции</w:t>
      </w:r>
      <w:r w:rsidR="00AF22DB">
        <w:rPr>
          <w:b/>
          <w:sz w:val="32"/>
          <w:szCs w:val="32"/>
        </w:rPr>
        <w:t>.</w:t>
      </w:r>
    </w:p>
    <w:p w:rsidR="00315498" w:rsidRDefault="00315498" w:rsidP="00974278">
      <w:r>
        <w:t>Некоторые функции с</w:t>
      </w:r>
      <w:r w:rsidRPr="00315498">
        <w:t>рабатывают позже других, даже если были вызваны в</w:t>
      </w:r>
      <w:r>
        <w:t xml:space="preserve"> коде раньше. Это происходит из-</w:t>
      </w:r>
      <w:r w:rsidRPr="00315498">
        <w:t>за задержки (ожидание ответа от сервера итд</w:t>
      </w:r>
      <w:r w:rsidR="00ED1D2B">
        <w:t>. Мы не можем определить это просто по коду функции будет ли задержка или нет</w:t>
      </w:r>
      <w:r w:rsidRPr="00315498">
        <w:t>)</w:t>
      </w:r>
      <w:r w:rsidR="00F04BE7">
        <w:t xml:space="preserve"> Это важно учитывать, когда эти функции работают с одними и теми же данными.</w:t>
      </w:r>
    </w:p>
    <w:p w:rsidR="00AF22DB" w:rsidRPr="0093330B" w:rsidRDefault="00AF22DB" w:rsidP="00AF22DB">
      <w:r w:rsidRPr="00AF22DB">
        <w:t xml:space="preserve">Callback </w:t>
      </w:r>
      <w:r>
        <w:t>функция – это функция, которая должна быть выполнена после того как другая функция завершила свое выполнение.</w:t>
      </w:r>
      <w:r w:rsidR="0093330B" w:rsidRPr="0093330B">
        <w:t xml:space="preserve"> </w:t>
      </w:r>
      <w:r w:rsidR="0093330B">
        <w:t>По сути мы должны вызвать внутри одной функции другую, ту, которая должна выполняться после данной внутри которой мы ее вызываем.</w:t>
      </w:r>
    </w:p>
    <w:p w:rsidR="001C580D" w:rsidRPr="001C580D" w:rsidRDefault="001C580D" w:rsidP="00AF22DB">
      <w:r>
        <w:t xml:space="preserve">Это главный шаблон </w:t>
      </w:r>
      <w:r>
        <w:rPr>
          <w:lang w:val="en-US"/>
        </w:rPr>
        <w:t>callback</w:t>
      </w:r>
      <w:r w:rsidRPr="001C580D">
        <w:t xml:space="preserve"> </w:t>
      </w:r>
      <w:r>
        <w:t>функции. То</w:t>
      </w:r>
      <w:r w:rsidR="00807D07">
        <w:t>,</w:t>
      </w:r>
      <w:r>
        <w:t xml:space="preserve"> что в другую функцию в качестве аргумента в будущем мы сможем передать другую функцию.</w:t>
      </w:r>
    </w:p>
    <w:p w:rsidR="0093330B" w:rsidRDefault="001C580D" w:rsidP="00AF22DB">
      <w:pPr>
        <w:rPr>
          <w:lang w:val="en-US"/>
        </w:rPr>
      </w:pPr>
      <w:r>
        <w:rPr>
          <w:lang w:val="en-US"/>
        </w:rPr>
        <w:t xml:space="preserve">Function (lang, callback) {  </w:t>
      </w:r>
    </w:p>
    <w:p w:rsidR="0093330B" w:rsidRPr="00CD5A9D" w:rsidRDefault="0093330B" w:rsidP="00AF22DB">
      <w:pPr>
        <w:rPr>
          <w:lang w:val="en-US"/>
        </w:rPr>
      </w:pPr>
      <w:r w:rsidRPr="00CD5A9D">
        <w:rPr>
          <w:lang w:val="en-US"/>
        </w:rPr>
        <w:t xml:space="preserve"> </w:t>
      </w:r>
      <w:r w:rsidRPr="00CD5A9D">
        <w:rPr>
          <w:lang w:val="en-US"/>
        </w:rPr>
        <w:tab/>
      </w:r>
      <w:r>
        <w:t>Тело</w:t>
      </w:r>
      <w:r w:rsidRPr="00CD5A9D">
        <w:rPr>
          <w:lang w:val="en-US"/>
        </w:rPr>
        <w:t xml:space="preserve"> </w:t>
      </w:r>
      <w:r>
        <w:t>функции</w:t>
      </w:r>
      <w:r>
        <w:rPr>
          <w:lang w:val="en-US"/>
        </w:rPr>
        <w:t>;</w:t>
      </w:r>
    </w:p>
    <w:p w:rsidR="001C580D" w:rsidRPr="00807D07" w:rsidRDefault="0093330B" w:rsidP="00AF22DB">
      <w:r>
        <w:rPr>
          <w:lang w:val="en-US"/>
        </w:rPr>
        <w:tab/>
        <w:t>Callback</w:t>
      </w:r>
      <w:r w:rsidRPr="00807D07">
        <w:t>();</w:t>
      </w:r>
      <w:r w:rsidR="001C580D" w:rsidRPr="00807D07">
        <w:t xml:space="preserve"> </w:t>
      </w:r>
    </w:p>
    <w:p w:rsidR="00E72392" w:rsidRDefault="001C580D" w:rsidP="00AF22DB">
      <w:pPr>
        <w:rPr>
          <w:ins w:id="65" w:author="Novoselov Alexander" w:date="2022-09-18T13:01:00Z"/>
        </w:rPr>
      </w:pPr>
      <w:r w:rsidRPr="00807D07">
        <w:t>}</w:t>
      </w:r>
    </w:p>
    <w:p w:rsidR="00E72392" w:rsidRDefault="00E72392" w:rsidP="00AF22DB">
      <w:pPr>
        <w:rPr>
          <w:ins w:id="66" w:author="Novoselov Alexander" w:date="2022-09-18T12:54:00Z"/>
        </w:rPr>
      </w:pPr>
    </w:p>
    <w:p w:rsidR="00E72392" w:rsidRPr="00E72392" w:rsidRDefault="00E72392" w:rsidP="00AF22DB">
      <w:pPr>
        <w:rPr>
          <w:ins w:id="67" w:author="Novoselov Alexander" w:date="2022-09-18T12:56:00Z"/>
          <w:lang w:val="en-US"/>
          <w:rPrChange w:id="68" w:author="Novoselov Alexander" w:date="2022-09-18T12:56:00Z">
            <w:rPr>
              <w:ins w:id="69" w:author="Novoselov Alexander" w:date="2022-09-18T12:56:00Z"/>
            </w:rPr>
          </w:rPrChange>
        </w:rPr>
      </w:pPr>
      <w:ins w:id="70" w:author="Novoselov Alexander" w:date="2022-09-18T12:54:00Z">
        <w:r>
          <w:t>П.С  если мы записываем стрелочную колбэк функцию в одну строчку (без скобок</w:t>
        </w:r>
        <w:r w:rsidRPr="00E72392">
          <w:rPr>
            <w:rPrChange w:id="71" w:author="Novoselov Alexander" w:date="2022-09-18T12:54:00Z">
              <w:rPr>
                <w:lang w:val="en-US"/>
              </w:rPr>
            </w:rPrChange>
          </w:rPr>
          <w:t>{}</w:t>
        </w:r>
        <w:r>
          <w:t>)</w:t>
        </w:r>
      </w:ins>
      <w:ins w:id="72" w:author="Novoselov Alexander" w:date="2022-09-18T12:55:00Z">
        <w:r w:rsidRPr="00E72392">
          <w:rPr>
            <w:rPrChange w:id="73" w:author="Novoselov Alexander" w:date="2022-09-18T12:55:00Z">
              <w:rPr>
                <w:lang w:val="en-US"/>
              </w:rPr>
            </w:rPrChange>
          </w:rPr>
          <w:t>,</w:t>
        </w:r>
        <w:r>
          <w:t xml:space="preserve"> то слово </w:t>
        </w:r>
        <w:r>
          <w:rPr>
            <w:lang w:val="en-US"/>
          </w:rPr>
          <w:t>return</w:t>
        </w:r>
        <w:r w:rsidRPr="00E72392">
          <w:rPr>
            <w:rPrChange w:id="74" w:author="Novoselov Alexander" w:date="2022-09-18T12:55:00Z">
              <w:rPr>
                <w:lang w:val="en-US"/>
              </w:rPr>
            </w:rPrChange>
          </w:rPr>
          <w:t xml:space="preserve"> </w:t>
        </w:r>
        <w:r>
          <w:t xml:space="preserve">не обязательно писать. Оно опускается. </w:t>
        </w:r>
        <w:r w:rsidRPr="00E72392">
          <w:rPr>
            <w:b/>
            <w:rPrChange w:id="75" w:author="Novoselov Alexander" w:date="2022-09-18T12:56:00Z">
              <w:rPr/>
            </w:rPrChange>
          </w:rPr>
          <w:t>НО</w:t>
        </w:r>
        <w:r>
          <w:t xml:space="preserve"> если мы записываем колбэк в со скобочками или в несколько строчек, то слово </w:t>
        </w:r>
      </w:ins>
      <w:ins w:id="76" w:author="Novoselov Alexander" w:date="2022-09-18T12:56:00Z">
        <w:r>
          <w:rPr>
            <w:lang w:val="en-US"/>
          </w:rPr>
          <w:t>return</w:t>
        </w:r>
        <w:r w:rsidRPr="00E72392">
          <w:rPr>
            <w:rPrChange w:id="77" w:author="Novoselov Alexander" w:date="2022-09-18T12:56:00Z">
              <w:rPr>
                <w:lang w:val="en-US"/>
              </w:rPr>
            </w:rPrChange>
          </w:rPr>
          <w:t xml:space="preserve"> </w:t>
        </w:r>
        <w:r w:rsidRPr="00E72392">
          <w:rPr>
            <w:b/>
            <w:rPrChange w:id="78" w:author="Novoselov Alexander" w:date="2022-09-18T12:56:00Z">
              <w:rPr/>
            </w:rPrChange>
          </w:rPr>
          <w:t>ОБЯЗАТЕЛЬНО!</w:t>
        </w:r>
        <w:r>
          <w:t xml:space="preserve"> Иначе</w:t>
        </w:r>
        <w:r w:rsidRPr="00E72392">
          <w:rPr>
            <w:lang w:val="en-US"/>
            <w:rPrChange w:id="79" w:author="Novoselov Alexander" w:date="2022-09-18T12:57:00Z">
              <w:rPr/>
            </w:rPrChange>
          </w:rPr>
          <w:t xml:space="preserve">  </w:t>
        </w:r>
        <w:r>
          <w:t>будет</w:t>
        </w:r>
        <w:r w:rsidRPr="00E72392">
          <w:rPr>
            <w:lang w:val="en-US"/>
            <w:rPrChange w:id="80" w:author="Novoselov Alexander" w:date="2022-09-18T12:57:00Z">
              <w:rPr/>
            </w:rPrChange>
          </w:rPr>
          <w:t xml:space="preserve"> </w:t>
        </w:r>
        <w:r>
          <w:t>возвращать</w:t>
        </w:r>
        <w:r w:rsidRPr="00E72392">
          <w:rPr>
            <w:lang w:val="en-US"/>
            <w:rPrChange w:id="81" w:author="Novoselov Alexander" w:date="2022-09-18T12:57:00Z">
              <w:rPr/>
            </w:rPrChange>
          </w:rPr>
          <w:t xml:space="preserve"> </w:t>
        </w:r>
        <w:r>
          <w:rPr>
            <w:lang w:val="en-US"/>
          </w:rPr>
          <w:t>undefined</w:t>
        </w:r>
      </w:ins>
    </w:p>
    <w:p w:rsidR="00E72392" w:rsidRPr="00E72392" w:rsidRDefault="00E72392" w:rsidP="00AF22DB">
      <w:pPr>
        <w:rPr>
          <w:ins w:id="82" w:author="Novoselov Alexander" w:date="2022-09-18T12:58:00Z"/>
          <w:lang w:val="en-US"/>
          <w:rPrChange w:id="83" w:author="Novoselov Alexander" w:date="2022-09-18T12:59:00Z">
            <w:rPr>
              <w:ins w:id="84" w:author="Novoselov Alexander" w:date="2022-09-18T12:58:00Z"/>
            </w:rPr>
          </w:rPrChange>
        </w:rPr>
      </w:pPr>
      <w:ins w:id="85" w:author="Novoselov Alexander" w:date="2022-09-18T12:57:00Z">
        <w:r w:rsidRPr="00E72392">
          <w:rPr>
            <w:lang w:val="en-US"/>
          </w:rPr>
          <w:t>arr.map((item, index) =&gt; item['id'] = index); // [ 0, 1, 2, 3 ]</w:t>
        </w:r>
        <w:r>
          <w:rPr>
            <w:lang w:val="en-US"/>
          </w:rPr>
          <w:t xml:space="preserve">  - return </w:t>
        </w:r>
        <w:r>
          <w:t>опускается</w:t>
        </w:r>
      </w:ins>
    </w:p>
    <w:p w:rsidR="00E72392" w:rsidRDefault="00E72392" w:rsidP="00AF22DB">
      <w:pPr>
        <w:rPr>
          <w:ins w:id="86" w:author="Novoselov Alexander" w:date="2022-09-18T12:58:00Z"/>
          <w:lang w:val="en-US"/>
        </w:rPr>
      </w:pPr>
      <w:ins w:id="87" w:author="Novoselov Alexander" w:date="2022-09-18T12:58:00Z">
        <w:r w:rsidRPr="00E72392">
          <w:rPr>
            <w:lang w:val="en-US"/>
          </w:rPr>
          <w:t xml:space="preserve">arr.map((item, index) =&gt; {item['id'] = index}); //[ undefined, undefined]   </w:t>
        </w:r>
        <w:r w:rsidRPr="00E72392">
          <w:rPr>
            <w:lang w:val="en-US"/>
            <w:rPrChange w:id="88" w:author="Novoselov Alexander" w:date="2022-09-18T12:58:00Z">
              <w:rPr/>
            </w:rPrChange>
          </w:rPr>
          <w:t xml:space="preserve">- </w:t>
        </w:r>
        <w:r>
          <w:t>так</w:t>
        </w:r>
        <w:r w:rsidRPr="00E72392">
          <w:rPr>
            <w:lang w:val="en-US"/>
            <w:rPrChange w:id="89" w:author="Novoselov Alexander" w:date="2022-09-18T12:58:00Z">
              <w:rPr/>
            </w:rPrChange>
          </w:rPr>
          <w:t xml:space="preserve"> </w:t>
        </w:r>
        <w:r>
          <w:t>как</w:t>
        </w:r>
        <w:r w:rsidRPr="00E72392">
          <w:rPr>
            <w:lang w:val="en-US"/>
            <w:rPrChange w:id="90" w:author="Novoselov Alexander" w:date="2022-09-18T12:58:00Z">
              <w:rPr/>
            </w:rPrChange>
          </w:rPr>
          <w:t xml:space="preserve"> </w:t>
        </w:r>
        <w:r>
          <w:t>нет</w:t>
        </w:r>
        <w:r w:rsidRPr="00E72392">
          <w:rPr>
            <w:lang w:val="en-US"/>
            <w:rPrChange w:id="91" w:author="Novoselov Alexander" w:date="2022-09-18T12:58:00Z">
              <w:rPr/>
            </w:rPrChange>
          </w:rPr>
          <w:t xml:space="preserve"> </w:t>
        </w:r>
        <w:r>
          <w:rPr>
            <w:lang w:val="en-US"/>
          </w:rPr>
          <w:t>return</w:t>
        </w:r>
      </w:ins>
    </w:p>
    <w:p w:rsidR="00E72392" w:rsidRDefault="00E72392" w:rsidP="00E72392">
      <w:pPr>
        <w:rPr>
          <w:ins w:id="92" w:author="Novoselov Alexander" w:date="2022-09-18T13:00:00Z"/>
        </w:rPr>
      </w:pPr>
      <w:ins w:id="93" w:author="Novoselov Alexander" w:date="2022-09-18T12:58:00Z">
        <w:r w:rsidRPr="00E72392">
          <w:rPr>
            <w:lang w:val="en-US"/>
          </w:rPr>
          <w:t>arr.map((item, index) =&gt; {</w:t>
        </w:r>
        <w:r>
          <w:rPr>
            <w:lang w:val="en-US"/>
          </w:rPr>
          <w:t xml:space="preserve"> return item['id'] = index}); //</w:t>
        </w:r>
      </w:ins>
      <w:ins w:id="94" w:author="Novoselov Alexander" w:date="2022-09-18T12:59:00Z">
        <w:r w:rsidRPr="00E72392">
          <w:rPr>
            <w:lang w:val="en-US"/>
          </w:rPr>
          <w:t>[ 0, 1, 2, 3 ]</w:t>
        </w:r>
        <w:r>
          <w:rPr>
            <w:lang w:val="en-US"/>
          </w:rPr>
          <w:t xml:space="preserve">  </w:t>
        </w:r>
      </w:ins>
      <w:ins w:id="95" w:author="Novoselov Alexander" w:date="2022-09-18T12:58:00Z">
        <w:r w:rsidRPr="005F0167">
          <w:rPr>
            <w:lang w:val="en-US"/>
          </w:rPr>
          <w:t xml:space="preserve">-  </w:t>
        </w:r>
        <w:r>
          <w:rPr>
            <w:lang w:val="en-US"/>
          </w:rPr>
          <w:t>return</w:t>
        </w:r>
      </w:ins>
      <w:ins w:id="96" w:author="Novoselov Alexander" w:date="2022-09-18T12:59:00Z">
        <w:r>
          <w:rPr>
            <w:lang w:val="en-US"/>
          </w:rPr>
          <w:t xml:space="preserve"> </w:t>
        </w:r>
        <w:r>
          <w:t>указываем</w:t>
        </w:r>
        <w:r w:rsidRPr="00E72392">
          <w:rPr>
            <w:lang w:val="en-US"/>
            <w:rPrChange w:id="97" w:author="Novoselov Alexander" w:date="2022-09-18T13:00:00Z">
              <w:rPr/>
            </w:rPrChange>
          </w:rPr>
          <w:t xml:space="preserve"> </w:t>
        </w:r>
        <w:r>
          <w:t>явно</w:t>
        </w:r>
      </w:ins>
    </w:p>
    <w:p w:rsidR="00E72392" w:rsidRPr="00E72392" w:rsidRDefault="00E72392" w:rsidP="00E72392">
      <w:pPr>
        <w:rPr>
          <w:ins w:id="98" w:author="Novoselov Alexander" w:date="2022-09-18T12:58:00Z"/>
          <w:rPrChange w:id="99" w:author="Novoselov Alexander" w:date="2022-09-18T13:01:00Z">
            <w:rPr>
              <w:ins w:id="100" w:author="Novoselov Alexander" w:date="2022-09-18T12:58:00Z"/>
              <w:lang w:val="en-US"/>
            </w:rPr>
          </w:rPrChange>
        </w:rPr>
      </w:pPr>
      <w:ins w:id="101" w:author="Novoselov Alexander" w:date="2022-09-18T13:00:00Z">
        <w:r>
          <w:t xml:space="preserve">т.е если чо-то собираемся писать внутри </w:t>
        </w:r>
      </w:ins>
      <w:ins w:id="102" w:author="Novoselov Alexander" w:date="2022-09-18T13:01:00Z">
        <w:r w:rsidRPr="00E72392">
          <w:rPr>
            <w:rPrChange w:id="103" w:author="Novoselov Alexander" w:date="2022-09-18T13:01:00Z">
              <w:rPr>
                <w:lang w:val="en-US"/>
              </w:rPr>
            </w:rPrChange>
          </w:rPr>
          <w:t>{}</w:t>
        </w:r>
        <w:r>
          <w:t xml:space="preserve"> то оттуда нужен явно </w:t>
        </w:r>
        <w:r>
          <w:rPr>
            <w:lang w:val="en-US"/>
          </w:rPr>
          <w:t>return</w:t>
        </w:r>
        <w:r w:rsidRPr="00E72392">
          <w:rPr>
            <w:rPrChange w:id="104" w:author="Novoselov Alexander" w:date="2022-09-18T13:01:00Z">
              <w:rPr>
                <w:lang w:val="en-US"/>
              </w:rPr>
            </w:rPrChange>
          </w:rPr>
          <w:t>!</w:t>
        </w:r>
      </w:ins>
    </w:p>
    <w:p w:rsidR="00E72392" w:rsidRPr="00E72392" w:rsidRDefault="00E72392" w:rsidP="00AF22DB">
      <w:pPr>
        <w:rPr>
          <w:rPrChange w:id="105" w:author="Novoselov Alexander" w:date="2022-09-18T13:01:00Z">
            <w:rPr/>
          </w:rPrChange>
        </w:rPr>
      </w:pPr>
    </w:p>
    <w:p w:rsidR="00AF22DB" w:rsidRDefault="00807D07" w:rsidP="00974278">
      <w:pPr>
        <w:rPr>
          <w:b/>
          <w:sz w:val="32"/>
          <w:szCs w:val="32"/>
        </w:rPr>
      </w:pPr>
      <w:r>
        <w:rPr>
          <w:b/>
          <w:sz w:val="32"/>
          <w:szCs w:val="32"/>
        </w:rPr>
        <w:t>Объекты</w:t>
      </w:r>
      <w:r w:rsidRPr="00E72392">
        <w:rPr>
          <w:b/>
          <w:sz w:val="32"/>
          <w:szCs w:val="32"/>
          <w:lang w:val="en-US"/>
          <w:rPrChange w:id="106" w:author="Novoselov Alexander" w:date="2022-09-18T12:58:00Z">
            <w:rPr>
              <w:b/>
              <w:sz w:val="32"/>
              <w:szCs w:val="32"/>
            </w:rPr>
          </w:rPrChange>
        </w:rPr>
        <w:t xml:space="preserve">. </w:t>
      </w:r>
      <w:r>
        <w:rPr>
          <w:b/>
          <w:sz w:val="32"/>
          <w:szCs w:val="32"/>
        </w:rPr>
        <w:t>Деструктуризация объектов.</w:t>
      </w:r>
    </w:p>
    <w:p w:rsidR="00996903" w:rsidRDefault="00996903" w:rsidP="00974278">
      <w:r w:rsidRPr="00996903">
        <w:t>Объекты в js – это ассоциативные массивы.</w:t>
      </w:r>
      <w:r w:rsidR="00E90443">
        <w:t xml:space="preserve"> Объекты – это структуры, которое могут сохранять в себе любые типы данных в формате ключ-значение.</w:t>
      </w:r>
    </w:p>
    <w:p w:rsidR="00D332A8" w:rsidRDefault="00D332A8" w:rsidP="00974278">
      <w:pPr>
        <w:rPr>
          <w:rFonts w:ascii="Segoe UI" w:hAnsi="Segoe UI" w:cs="Segoe UI"/>
          <w:color w:val="313130"/>
          <w:shd w:val="clear" w:color="auto" w:fill="FFFFFF"/>
        </w:rPr>
      </w:pPr>
      <w:r>
        <w:rPr>
          <w:rFonts w:ascii="Segoe UI" w:hAnsi="Segoe UI" w:cs="Segoe UI"/>
          <w:color w:val="313130"/>
          <w:shd w:val="clear" w:color="auto" w:fill="FFFFFF"/>
        </w:rPr>
        <w:t>Объект может быть создан с помощью фигурных скобок </w:t>
      </w:r>
      <w:r>
        <w:rPr>
          <w:rStyle w:val="HTMLCode"/>
          <w:rFonts w:ascii="Consolas" w:eastAsiaTheme="minorHAnsi" w:hAnsi="Consolas"/>
          <w:sz w:val="24"/>
          <w:szCs w:val="24"/>
        </w:rPr>
        <w:t>{…}</w:t>
      </w:r>
      <w:r>
        <w:rPr>
          <w:rFonts w:ascii="Segoe UI" w:hAnsi="Segoe UI" w:cs="Segoe UI"/>
          <w:color w:val="313130"/>
          <w:shd w:val="clear" w:color="auto" w:fill="FFFFFF"/>
        </w:rPr>
        <w:t> с необязательным списком </w:t>
      </w:r>
      <w:r>
        <w:rPr>
          <w:rStyle w:val="Emphasis"/>
          <w:rFonts w:ascii="Segoe UI" w:hAnsi="Segoe UI" w:cs="Segoe UI"/>
          <w:color w:val="313130"/>
          <w:shd w:val="clear" w:color="auto" w:fill="FFFFFF"/>
        </w:rPr>
        <w:t>свойств</w:t>
      </w:r>
      <w:r>
        <w:rPr>
          <w:rFonts w:ascii="Segoe UI" w:hAnsi="Segoe UI" w:cs="Segoe UI"/>
          <w:color w:val="313130"/>
          <w:shd w:val="clear" w:color="auto" w:fill="FFFFFF"/>
        </w:rPr>
        <w:t>. Свойство – это пара «ключ: значение», где </w:t>
      </w:r>
      <w:r>
        <w:rPr>
          <w:rStyle w:val="HTMLCode"/>
          <w:rFonts w:ascii="Consolas" w:eastAsiaTheme="minorHAnsi" w:hAnsi="Consolas"/>
          <w:sz w:val="24"/>
          <w:szCs w:val="24"/>
        </w:rPr>
        <w:t>ключ</w:t>
      </w:r>
      <w:r>
        <w:rPr>
          <w:rFonts w:ascii="Segoe UI" w:hAnsi="Segoe UI" w:cs="Segoe UI"/>
          <w:color w:val="313130"/>
          <w:shd w:val="clear" w:color="auto" w:fill="FFFFFF"/>
        </w:rPr>
        <w:t> – это строка (также называемая «именем свойства»), а </w:t>
      </w:r>
      <w:r>
        <w:rPr>
          <w:rStyle w:val="HTMLCode"/>
          <w:rFonts w:ascii="Consolas" w:eastAsiaTheme="minorHAnsi" w:hAnsi="Consolas"/>
          <w:sz w:val="24"/>
          <w:szCs w:val="24"/>
        </w:rPr>
        <w:t>значение</w:t>
      </w:r>
      <w:r>
        <w:rPr>
          <w:rFonts w:ascii="Segoe UI" w:hAnsi="Segoe UI" w:cs="Segoe UI"/>
          <w:color w:val="313130"/>
          <w:shd w:val="clear" w:color="auto" w:fill="FFFFFF"/>
        </w:rPr>
        <w:t> может быть чем угодно.</w:t>
      </w:r>
    </w:p>
    <w:p w:rsidR="00D332A8" w:rsidRPr="00D332A8" w:rsidRDefault="00D332A8" w:rsidP="00974278">
      <w:pPr>
        <w:rPr>
          <w:u w:val="single"/>
        </w:rPr>
      </w:pPr>
      <w:r w:rsidRPr="00D332A8">
        <w:rPr>
          <w:u w:val="single"/>
        </w:rPr>
        <w:t>https://learn.javascript.ru/object</w:t>
      </w:r>
    </w:p>
    <w:p w:rsidR="007901D0" w:rsidRPr="00CD5A9D" w:rsidRDefault="007901D0" w:rsidP="00974278">
      <w:r>
        <w:t>Создание объектов</w:t>
      </w:r>
      <w:r w:rsidRPr="00CD5A9D">
        <w:t>:</w:t>
      </w:r>
    </w:p>
    <w:p w:rsidR="007901D0" w:rsidRPr="007901D0" w:rsidRDefault="007901D0" w:rsidP="007901D0">
      <w:pPr>
        <w:pStyle w:val="ListParagraph"/>
        <w:numPr>
          <w:ilvl w:val="0"/>
          <w:numId w:val="5"/>
        </w:numPr>
        <w:rPr>
          <w:lang w:val="en-US"/>
        </w:rPr>
      </w:pPr>
      <w:r>
        <w:t>Вариант</w:t>
      </w:r>
    </w:p>
    <w:p w:rsidR="007901D0" w:rsidRDefault="007901D0" w:rsidP="007901D0">
      <w:pPr>
        <w:rPr>
          <w:lang w:val="en-US"/>
        </w:rPr>
      </w:pPr>
      <w:r>
        <w:rPr>
          <w:lang w:val="en-US"/>
        </w:rPr>
        <w:lastRenderedPageBreak/>
        <w:t>Const obj =  {</w:t>
      </w:r>
    </w:p>
    <w:p w:rsidR="007901D0" w:rsidRPr="007501B8" w:rsidRDefault="007901D0" w:rsidP="007901D0">
      <w:pPr>
        <w:rPr>
          <w:lang w:val="en-US"/>
        </w:rPr>
      </w:pPr>
      <w:r>
        <w:rPr>
          <w:lang w:val="en-US"/>
        </w:rPr>
        <w:t>Name</w:t>
      </w:r>
      <w:r w:rsidRPr="007501B8">
        <w:rPr>
          <w:lang w:val="en-US"/>
        </w:rPr>
        <w:t>: “</w:t>
      </w:r>
      <w:r>
        <w:rPr>
          <w:lang w:val="en-US"/>
        </w:rPr>
        <w:t>Igor</w:t>
      </w:r>
      <w:r w:rsidRPr="007501B8">
        <w:rPr>
          <w:lang w:val="en-US"/>
        </w:rPr>
        <w:t>”,</w:t>
      </w:r>
    </w:p>
    <w:p w:rsidR="007901D0" w:rsidRDefault="007901D0" w:rsidP="007901D0">
      <w:pPr>
        <w:rPr>
          <w:lang w:val="en-US"/>
        </w:rPr>
      </w:pPr>
      <w:r>
        <w:rPr>
          <w:lang w:val="en-US"/>
        </w:rPr>
        <w:t>Age</w:t>
      </w:r>
      <w:r w:rsidRPr="007501B8">
        <w:rPr>
          <w:lang w:val="en-US"/>
        </w:rPr>
        <w:t>: 25</w:t>
      </w:r>
      <w:r w:rsidR="006552EC">
        <w:rPr>
          <w:lang w:val="en-US"/>
        </w:rPr>
        <w:t>,</w:t>
      </w:r>
    </w:p>
    <w:p w:rsidR="006552EC" w:rsidRPr="007501B8" w:rsidRDefault="006552EC" w:rsidP="007901D0">
      <w:pPr>
        <w:rPr>
          <w:lang w:val="en-US"/>
        </w:rPr>
      </w:pPr>
      <w:r>
        <w:rPr>
          <w:lang w:val="en-US"/>
        </w:rPr>
        <w:t>‘like birds’: ‘birds’</w:t>
      </w:r>
    </w:p>
    <w:p w:rsidR="007901D0" w:rsidRPr="007901D0" w:rsidRDefault="007901D0" w:rsidP="007901D0">
      <w:pPr>
        <w:rPr>
          <w:lang w:val="en-US"/>
        </w:rPr>
      </w:pPr>
      <w:r w:rsidRPr="007901D0">
        <w:rPr>
          <w:lang w:val="en-US"/>
        </w:rPr>
        <w:t>}</w:t>
      </w:r>
    </w:p>
    <w:p w:rsidR="007901D0" w:rsidRDefault="007901D0" w:rsidP="007901D0">
      <w:pPr>
        <w:pStyle w:val="ListParagraph"/>
        <w:numPr>
          <w:ilvl w:val="0"/>
          <w:numId w:val="5"/>
        </w:numPr>
      </w:pPr>
      <w:r>
        <w:t>Вариант</w:t>
      </w:r>
    </w:p>
    <w:p w:rsidR="007901D0" w:rsidRDefault="007901D0" w:rsidP="007901D0">
      <w:pPr>
        <w:ind w:left="708"/>
        <w:rPr>
          <w:lang w:val="en-US"/>
        </w:rPr>
      </w:pPr>
      <w:r>
        <w:rPr>
          <w:lang w:val="en-US"/>
        </w:rPr>
        <w:t>Const obj = new Object();</w:t>
      </w:r>
    </w:p>
    <w:p w:rsidR="0032457A" w:rsidRDefault="0032457A" w:rsidP="0032457A">
      <w:pPr>
        <w:rPr>
          <w:lang w:val="en-US"/>
        </w:rPr>
      </w:pPr>
    </w:p>
    <w:p w:rsidR="0032457A" w:rsidRDefault="0032457A" w:rsidP="0032457A">
      <w:r>
        <w:t>Объекты создаются по типу ключ-значение. Ключ – это свойство (</w:t>
      </w:r>
      <w:r>
        <w:rPr>
          <w:lang w:val="en-US"/>
        </w:rPr>
        <w:t>Name</w:t>
      </w:r>
      <w:r>
        <w:t>), значение –то что там хранится(</w:t>
      </w:r>
      <w:r w:rsidRPr="0032457A">
        <w:t>“</w:t>
      </w:r>
      <w:r>
        <w:rPr>
          <w:lang w:val="en-US"/>
        </w:rPr>
        <w:t>Igor</w:t>
      </w:r>
      <w:r w:rsidRPr="0032457A">
        <w:t>”</w:t>
      </w:r>
      <w:r>
        <w:t>)</w:t>
      </w:r>
    </w:p>
    <w:p w:rsidR="007B6608" w:rsidRPr="007B6608" w:rsidRDefault="007B6608" w:rsidP="0032457A">
      <w:r>
        <w:t xml:space="preserve">Также свойства могут быть добавлены в объект позже путем </w:t>
      </w:r>
      <w:r>
        <w:rPr>
          <w:lang w:val="en-US"/>
        </w:rPr>
        <w:t>obj</w:t>
      </w:r>
      <w:r w:rsidRPr="007B6608">
        <w:t>.</w:t>
      </w:r>
      <w:r>
        <w:rPr>
          <w:lang w:val="en-US"/>
        </w:rPr>
        <w:t>newField</w:t>
      </w:r>
      <w:r w:rsidRPr="007B6608">
        <w:t xml:space="preserve"> = ‘</w:t>
      </w:r>
      <w:r>
        <w:rPr>
          <w:lang w:val="en-US"/>
        </w:rPr>
        <w:t>new</w:t>
      </w:r>
      <w:r w:rsidRPr="007B6608">
        <w:t xml:space="preserve">’; - </w:t>
      </w:r>
      <w:r>
        <w:t xml:space="preserve">добавили новое свойство </w:t>
      </w:r>
      <w:r>
        <w:rPr>
          <w:lang w:val="en-US"/>
        </w:rPr>
        <w:t>newField</w:t>
      </w:r>
      <w:r>
        <w:t>.</w:t>
      </w:r>
    </w:p>
    <w:p w:rsidR="00AF063A" w:rsidRDefault="00AF063A" w:rsidP="0032457A">
      <w:r w:rsidRPr="00AF063A">
        <w:rPr>
          <w:b/>
          <w:lang w:val="en-US"/>
        </w:rPr>
        <w:t>Delete</w:t>
      </w:r>
      <w:r w:rsidRPr="00CD5A9D">
        <w:t xml:space="preserve"> – </w:t>
      </w:r>
      <w:r>
        <w:t>оператор, который удаляет</w:t>
      </w:r>
      <w:r w:rsidR="00605233">
        <w:t xml:space="preserve"> свойство</w:t>
      </w:r>
    </w:p>
    <w:p w:rsidR="00AF063A" w:rsidRDefault="00AF063A" w:rsidP="0032457A">
      <w:r>
        <w:rPr>
          <w:lang w:val="en-US"/>
        </w:rPr>
        <w:t>Delete</w:t>
      </w:r>
      <w:r w:rsidRPr="00AF063A">
        <w:t xml:space="preserve"> </w:t>
      </w:r>
      <w:r>
        <w:rPr>
          <w:lang w:val="en-US"/>
        </w:rPr>
        <w:t>obj</w:t>
      </w:r>
      <w:r w:rsidRPr="00AF063A">
        <w:t>.</w:t>
      </w:r>
      <w:r>
        <w:rPr>
          <w:lang w:val="en-US"/>
        </w:rPr>
        <w:t>name</w:t>
      </w:r>
      <w:r w:rsidRPr="00AF063A">
        <w:t xml:space="preserve"> </w:t>
      </w:r>
      <w:r w:rsidR="00142CC7">
        <w:t>-  удалит свойство</w:t>
      </w:r>
      <w:r>
        <w:t xml:space="preserve"> </w:t>
      </w:r>
      <w:r>
        <w:rPr>
          <w:lang w:val="en-US"/>
        </w:rPr>
        <w:t>name</w:t>
      </w:r>
      <w:r w:rsidR="00142CC7">
        <w:t>. Не только значение, но и само свойство.</w:t>
      </w:r>
    </w:p>
    <w:p w:rsidR="00243B00" w:rsidRDefault="00243B00" w:rsidP="0032457A">
      <w:r>
        <w:t xml:space="preserve">Конструкция для перебора массива и объекта в частности (похоже на </w:t>
      </w:r>
      <w:r>
        <w:rPr>
          <w:lang w:val="en-US"/>
        </w:rPr>
        <w:t>foreach</w:t>
      </w:r>
      <w:r w:rsidRPr="00243B00">
        <w:t xml:space="preserve"> </w:t>
      </w:r>
      <w:r>
        <w:t xml:space="preserve">в </w:t>
      </w:r>
      <w:r>
        <w:rPr>
          <w:lang w:val="en-US"/>
        </w:rPr>
        <w:t>C</w:t>
      </w:r>
      <w:r w:rsidRPr="00243B00">
        <w:t>#</w:t>
      </w:r>
      <w:r>
        <w:t>)</w:t>
      </w:r>
    </w:p>
    <w:p w:rsidR="00243B00" w:rsidRPr="001A1BF8" w:rsidRDefault="00243B00" w:rsidP="0032457A">
      <w:r>
        <w:rPr>
          <w:lang w:val="en-US"/>
        </w:rPr>
        <w:t>for</w:t>
      </w:r>
      <w:r w:rsidRPr="00CD5A9D">
        <w:t xml:space="preserve"> ( </w:t>
      </w:r>
      <w:r>
        <w:rPr>
          <w:lang w:val="en-US"/>
        </w:rPr>
        <w:t>let</w:t>
      </w:r>
      <w:r w:rsidRPr="00CD5A9D">
        <w:t xml:space="preserve"> </w:t>
      </w:r>
      <w:r>
        <w:rPr>
          <w:lang w:val="en-US"/>
        </w:rPr>
        <w:t>key</w:t>
      </w:r>
      <w:r w:rsidRPr="00CD5A9D">
        <w:t xml:space="preserve"> </w:t>
      </w:r>
      <w:r>
        <w:rPr>
          <w:lang w:val="en-US"/>
        </w:rPr>
        <w:t>in</w:t>
      </w:r>
      <w:r w:rsidRPr="00CD5A9D">
        <w:t xml:space="preserve"> </w:t>
      </w:r>
      <w:r>
        <w:rPr>
          <w:lang w:val="en-US"/>
        </w:rPr>
        <w:t>obj</w:t>
      </w:r>
      <w:r w:rsidRPr="00CD5A9D">
        <w:t xml:space="preserve">) </w:t>
      </w:r>
      <w:r w:rsidR="006552EC" w:rsidRPr="001A1BF8">
        <w:t xml:space="preserve"> {  </w:t>
      </w:r>
      <w:r w:rsidRPr="00CD5A9D">
        <w:t xml:space="preserve">– </w:t>
      </w:r>
      <w:r>
        <w:t>бежим</w:t>
      </w:r>
      <w:r w:rsidRPr="00CD5A9D">
        <w:t xml:space="preserve"> </w:t>
      </w:r>
      <w:r>
        <w:t>переменной</w:t>
      </w:r>
      <w:r w:rsidRPr="00CD5A9D">
        <w:t xml:space="preserve"> </w:t>
      </w:r>
      <w:r>
        <w:rPr>
          <w:lang w:val="en-US"/>
        </w:rPr>
        <w:t>key</w:t>
      </w:r>
      <w:r w:rsidRPr="00CD5A9D">
        <w:t xml:space="preserve"> </w:t>
      </w:r>
      <w:r>
        <w:t xml:space="preserve">по объекту </w:t>
      </w:r>
      <w:r>
        <w:rPr>
          <w:lang w:val="en-US"/>
        </w:rPr>
        <w:t>obj</w:t>
      </w:r>
    </w:p>
    <w:p w:rsidR="006552EC" w:rsidRPr="001A1BF8" w:rsidRDefault="006552EC" w:rsidP="0032457A">
      <w:r w:rsidRPr="001A1BF8">
        <w:tab/>
      </w:r>
      <w:r>
        <w:rPr>
          <w:lang w:val="en-US"/>
        </w:rPr>
        <w:t>console</w:t>
      </w:r>
      <w:r w:rsidRPr="006552EC">
        <w:t>.</w:t>
      </w:r>
      <w:r>
        <w:rPr>
          <w:lang w:val="en-US"/>
        </w:rPr>
        <w:t>log</w:t>
      </w:r>
      <w:r w:rsidRPr="006552EC">
        <w:t>(</w:t>
      </w:r>
      <w:r>
        <w:rPr>
          <w:lang w:val="en-US"/>
        </w:rPr>
        <w:t>key</w:t>
      </w:r>
      <w:r w:rsidRPr="006552EC">
        <w:t xml:space="preserve">) – </w:t>
      </w:r>
      <w:r>
        <w:t xml:space="preserve">выведет все ключи </w:t>
      </w:r>
      <w:r>
        <w:rPr>
          <w:lang w:val="en-US"/>
        </w:rPr>
        <w:t>obj</w:t>
      </w:r>
      <w:r>
        <w:t xml:space="preserve"> в формате </w:t>
      </w:r>
      <w:r>
        <w:rPr>
          <w:lang w:val="en-US"/>
        </w:rPr>
        <w:t>string</w:t>
      </w:r>
    </w:p>
    <w:p w:rsidR="006552EC" w:rsidRDefault="006552EC" w:rsidP="006552EC">
      <w:pPr>
        <w:ind w:firstLine="708"/>
      </w:pPr>
      <w:r>
        <w:rPr>
          <w:lang w:val="en-US"/>
        </w:rPr>
        <w:t>console</w:t>
      </w:r>
      <w:r w:rsidRPr="006552EC">
        <w:t>.</w:t>
      </w:r>
      <w:r>
        <w:rPr>
          <w:lang w:val="en-US"/>
        </w:rPr>
        <w:t>log</w:t>
      </w:r>
      <w:r w:rsidRPr="006552EC">
        <w:t>(</w:t>
      </w:r>
      <w:r>
        <w:rPr>
          <w:lang w:val="en-US"/>
        </w:rPr>
        <w:t>obj</w:t>
      </w:r>
      <w:r w:rsidRPr="006552EC">
        <w:t>[</w:t>
      </w:r>
      <w:r>
        <w:rPr>
          <w:lang w:val="en-US"/>
        </w:rPr>
        <w:t>key</w:t>
      </w:r>
      <w:r w:rsidRPr="006552EC">
        <w:t xml:space="preserve">]) - </w:t>
      </w:r>
      <w:r>
        <w:t>выведет</w:t>
      </w:r>
      <w:r w:rsidRPr="006552EC">
        <w:t xml:space="preserve"> </w:t>
      </w:r>
      <w:r>
        <w:t>все</w:t>
      </w:r>
      <w:r w:rsidRPr="006552EC">
        <w:t xml:space="preserve"> значения </w:t>
      </w:r>
      <w:r>
        <w:rPr>
          <w:lang w:val="en-US"/>
        </w:rPr>
        <w:t>obj</w:t>
      </w:r>
      <w:r>
        <w:t xml:space="preserve"> </w:t>
      </w:r>
    </w:p>
    <w:p w:rsidR="006552EC" w:rsidRPr="006552EC" w:rsidRDefault="006552EC" w:rsidP="006552EC">
      <w:pPr>
        <w:ind w:firstLine="708"/>
      </w:pPr>
      <w:r>
        <w:rPr>
          <w:lang w:val="en-US"/>
        </w:rPr>
        <w:t>console</w:t>
      </w:r>
      <w:r w:rsidRPr="006552EC">
        <w:t>.</w:t>
      </w:r>
      <w:r>
        <w:rPr>
          <w:lang w:val="en-US"/>
        </w:rPr>
        <w:t>log</w:t>
      </w:r>
      <w:r w:rsidRPr="006552EC">
        <w:t>(</w:t>
      </w:r>
      <w:r>
        <w:rPr>
          <w:lang w:val="en-US"/>
        </w:rPr>
        <w:t>obj</w:t>
      </w:r>
      <w:r>
        <w:t>.</w:t>
      </w:r>
      <w:r>
        <w:rPr>
          <w:lang w:val="en-US"/>
        </w:rPr>
        <w:t>key</w:t>
      </w:r>
      <w:r w:rsidRPr="006552EC">
        <w:t xml:space="preserve">) - </w:t>
      </w:r>
      <w:r>
        <w:t>выведет</w:t>
      </w:r>
      <w:r w:rsidRPr="006552EC">
        <w:t xml:space="preserve"> ошибку. </w:t>
      </w:r>
      <w:r>
        <w:t xml:space="preserve">Возможно из-за того что </w:t>
      </w:r>
      <w:r>
        <w:rPr>
          <w:lang w:val="en-US"/>
        </w:rPr>
        <w:t>key</w:t>
      </w:r>
      <w:r w:rsidRPr="006552EC">
        <w:t xml:space="preserve"> </w:t>
      </w:r>
      <w:r>
        <w:t xml:space="preserve">содержит строку и для компилятора запись будет выглядеть </w:t>
      </w:r>
      <w:r>
        <w:rPr>
          <w:lang w:val="en-US"/>
        </w:rPr>
        <w:t>obj</w:t>
      </w:r>
      <w:r>
        <w:t>.'name'</w:t>
      </w:r>
      <w:r w:rsidRPr="006552EC">
        <w:t xml:space="preserve"> (</w:t>
      </w:r>
      <w:r>
        <w:t>это синтаксическая ошибка</w:t>
      </w:r>
      <w:r w:rsidRPr="006552EC">
        <w:t>)</w:t>
      </w:r>
    </w:p>
    <w:p w:rsidR="006552EC" w:rsidRPr="001A1BF8" w:rsidRDefault="006552EC" w:rsidP="0032457A">
      <w:r w:rsidRPr="001A1BF8">
        <w:t>}</w:t>
      </w:r>
    </w:p>
    <w:p w:rsidR="006552EC" w:rsidRDefault="006552EC" w:rsidP="0032457A">
      <w:r>
        <w:t>Обращаться к значению свойства можно либо через точку(</w:t>
      </w:r>
      <w:r>
        <w:rPr>
          <w:lang w:val="en-US"/>
        </w:rPr>
        <w:t>obj</w:t>
      </w:r>
      <w:r w:rsidRPr="006552EC">
        <w:t>.</w:t>
      </w:r>
      <w:r>
        <w:rPr>
          <w:lang w:val="en-US"/>
        </w:rPr>
        <w:t>name</w:t>
      </w:r>
      <w:r>
        <w:t xml:space="preserve">) либо через </w:t>
      </w:r>
      <w:r w:rsidRPr="006552EC">
        <w:t>[] (</w:t>
      </w:r>
      <w:r>
        <w:rPr>
          <w:lang w:val="en-US"/>
        </w:rPr>
        <w:t>obj</w:t>
      </w:r>
      <w:r w:rsidRPr="006552EC">
        <w:t>[‘</w:t>
      </w:r>
      <w:r>
        <w:rPr>
          <w:lang w:val="en-US"/>
        </w:rPr>
        <w:t>name</w:t>
      </w:r>
      <w:r w:rsidRPr="006552EC">
        <w:t xml:space="preserve">’]). </w:t>
      </w:r>
      <w:r>
        <w:t xml:space="preserve">Значение в </w:t>
      </w:r>
      <w:r w:rsidRPr="006552EC">
        <w:t>[]</w:t>
      </w:r>
      <w:r>
        <w:t xml:space="preserve"> должно быть в кавычках.</w:t>
      </w:r>
    </w:p>
    <w:p w:rsidR="006552EC" w:rsidRPr="00A72561" w:rsidRDefault="006552EC" w:rsidP="0032457A">
      <w:r>
        <w:t>Свойство может состоять из двух слов.</w:t>
      </w:r>
      <w:r w:rsidR="00A72561" w:rsidRPr="00A72561">
        <w:t xml:space="preserve"> </w:t>
      </w:r>
      <w:r w:rsidR="00A72561">
        <w:t>Внутри объекта указывается в кавычках.</w:t>
      </w:r>
      <w:r>
        <w:t xml:space="preserve"> Тогда к нему можно обращаться только через </w:t>
      </w:r>
      <w:r w:rsidRPr="006552EC">
        <w:t>[]</w:t>
      </w:r>
      <w:r>
        <w:t xml:space="preserve">. Например, </w:t>
      </w:r>
      <w:r>
        <w:rPr>
          <w:lang w:val="en-US"/>
        </w:rPr>
        <w:t>obj</w:t>
      </w:r>
      <w:r w:rsidRPr="00A72561">
        <w:t>[‘</w:t>
      </w:r>
      <w:r>
        <w:rPr>
          <w:lang w:val="en-US"/>
        </w:rPr>
        <w:t>like</w:t>
      </w:r>
      <w:r w:rsidRPr="00A72561">
        <w:t xml:space="preserve"> </w:t>
      </w:r>
      <w:r>
        <w:rPr>
          <w:lang w:val="en-US"/>
        </w:rPr>
        <w:t>birds</w:t>
      </w:r>
      <w:r w:rsidRPr="00A72561">
        <w:t>’]</w:t>
      </w:r>
    </w:p>
    <w:p w:rsidR="007C68CF" w:rsidRPr="006552EC" w:rsidRDefault="007C68CF" w:rsidP="0032457A"/>
    <w:p w:rsidR="007C68CF" w:rsidRDefault="007C68CF" w:rsidP="0032457A">
      <w:r w:rsidRPr="000D26E4">
        <w:rPr>
          <w:b/>
          <w:lang w:val="en-US"/>
        </w:rPr>
        <w:t>Object</w:t>
      </w:r>
      <w:r w:rsidRPr="000D26E4">
        <w:rPr>
          <w:b/>
        </w:rPr>
        <w:t>.</w:t>
      </w:r>
      <w:r w:rsidRPr="000D26E4">
        <w:rPr>
          <w:b/>
          <w:lang w:val="en-US"/>
        </w:rPr>
        <w:t>keys</w:t>
      </w:r>
      <w:r w:rsidRPr="000D26E4">
        <w:rPr>
          <w:b/>
        </w:rPr>
        <w:t>(имя объекта</w:t>
      </w:r>
      <w:r w:rsidRPr="007C68CF">
        <w:t xml:space="preserve">) – </w:t>
      </w:r>
      <w:r>
        <w:t>метод который берет наш объект и создает массив в котором все элементы это ключи объекта</w:t>
      </w:r>
    </w:p>
    <w:p w:rsidR="003E7120" w:rsidRDefault="003E7120" w:rsidP="0032457A">
      <w:r w:rsidRPr="000D26E4">
        <w:rPr>
          <w:b/>
          <w:lang w:val="en-US"/>
        </w:rPr>
        <w:t>Object</w:t>
      </w:r>
      <w:r w:rsidRPr="000D26E4">
        <w:rPr>
          <w:b/>
        </w:rPr>
        <w:t>.</w:t>
      </w:r>
      <w:r w:rsidRPr="000D26E4">
        <w:rPr>
          <w:b/>
          <w:lang w:val="en-US"/>
        </w:rPr>
        <w:t>keys</w:t>
      </w:r>
      <w:r w:rsidRPr="000D26E4">
        <w:rPr>
          <w:b/>
        </w:rPr>
        <w:t>(имя объекта</w:t>
      </w:r>
      <w:r>
        <w:rPr>
          <w:b/>
        </w:rPr>
        <w:t>).</w:t>
      </w:r>
      <w:r>
        <w:rPr>
          <w:b/>
          <w:lang w:val="en-US"/>
        </w:rPr>
        <w:t>length</w:t>
      </w:r>
      <w:r w:rsidRPr="003E7120">
        <w:rPr>
          <w:b/>
        </w:rPr>
        <w:t xml:space="preserve"> </w:t>
      </w:r>
      <w:r>
        <w:rPr>
          <w:b/>
        </w:rPr>
        <w:t xml:space="preserve"> - </w:t>
      </w:r>
      <w:r>
        <w:t>количество символов объекта</w:t>
      </w:r>
    </w:p>
    <w:p w:rsidR="00A259D2" w:rsidRDefault="00A259D2" w:rsidP="0032457A"/>
    <w:p w:rsidR="009277B7" w:rsidRPr="00A259D2" w:rsidRDefault="00A259D2" w:rsidP="0032457A">
      <w:r>
        <w:t>У объектов есть встроенные методы и свойства, но т</w:t>
      </w:r>
      <w:r w:rsidR="009277B7">
        <w:t>акже в объект мы можем добавлять методы</w:t>
      </w:r>
      <w:r>
        <w:t xml:space="preserve"> свои</w:t>
      </w:r>
      <w:r w:rsidRPr="00A259D2">
        <w:t>.</w:t>
      </w:r>
    </w:p>
    <w:p w:rsidR="009277B7" w:rsidRDefault="009277B7" w:rsidP="009277B7">
      <w:pPr>
        <w:rPr>
          <w:lang w:val="en-US"/>
        </w:rPr>
      </w:pPr>
      <w:r>
        <w:rPr>
          <w:lang w:val="en-US"/>
        </w:rPr>
        <w:t>Const obj =  {</w:t>
      </w:r>
    </w:p>
    <w:p w:rsidR="009277B7" w:rsidRPr="007501B8" w:rsidRDefault="009277B7" w:rsidP="009277B7">
      <w:pPr>
        <w:rPr>
          <w:lang w:val="en-US"/>
        </w:rPr>
      </w:pPr>
      <w:r>
        <w:rPr>
          <w:lang w:val="en-US"/>
        </w:rPr>
        <w:t>Name</w:t>
      </w:r>
      <w:r w:rsidRPr="007501B8">
        <w:rPr>
          <w:lang w:val="en-US"/>
        </w:rPr>
        <w:t>: “</w:t>
      </w:r>
      <w:r>
        <w:rPr>
          <w:lang w:val="en-US"/>
        </w:rPr>
        <w:t>Igor</w:t>
      </w:r>
      <w:r w:rsidRPr="007501B8">
        <w:rPr>
          <w:lang w:val="en-US"/>
        </w:rPr>
        <w:t>”,</w:t>
      </w:r>
    </w:p>
    <w:p w:rsidR="009277B7" w:rsidRDefault="009277B7" w:rsidP="009277B7">
      <w:pPr>
        <w:rPr>
          <w:lang w:val="en-US"/>
        </w:rPr>
      </w:pPr>
      <w:r>
        <w:rPr>
          <w:lang w:val="en-US"/>
        </w:rPr>
        <w:t>Age</w:t>
      </w:r>
      <w:r w:rsidRPr="007501B8">
        <w:rPr>
          <w:lang w:val="en-US"/>
        </w:rPr>
        <w:t>: 25</w:t>
      </w:r>
      <w:r w:rsidRPr="00E26ED4">
        <w:rPr>
          <w:lang w:val="en-US"/>
        </w:rPr>
        <w:t>,</w:t>
      </w:r>
    </w:p>
    <w:p w:rsidR="00985DE0" w:rsidRDefault="00985DE0" w:rsidP="009277B7">
      <w:pPr>
        <w:rPr>
          <w:lang w:val="en-US"/>
        </w:rPr>
      </w:pPr>
      <w:r w:rsidRPr="00CD5A9D">
        <w:rPr>
          <w:lang w:val="en-US"/>
        </w:rPr>
        <w:lastRenderedPageBreak/>
        <w:t>Colors</w:t>
      </w:r>
      <w:r>
        <w:rPr>
          <w:lang w:val="en-US"/>
        </w:rPr>
        <w:t>: {</w:t>
      </w:r>
    </w:p>
    <w:p w:rsidR="00985DE0" w:rsidRPr="00985DE0" w:rsidRDefault="00985DE0" w:rsidP="009277B7">
      <w:pPr>
        <w:rPr>
          <w:lang w:val="en-US"/>
        </w:rPr>
      </w:pPr>
      <w:r>
        <w:rPr>
          <w:lang w:val="en-US"/>
        </w:rPr>
        <w:t xml:space="preserve"> Bg:red</w:t>
      </w:r>
    </w:p>
    <w:p w:rsidR="00985DE0" w:rsidRPr="00985DE0" w:rsidRDefault="00985DE0" w:rsidP="009277B7">
      <w:pPr>
        <w:rPr>
          <w:lang w:val="en-US"/>
        </w:rPr>
      </w:pPr>
      <w:r>
        <w:rPr>
          <w:lang w:val="en-US"/>
        </w:rPr>
        <w:t>}</w:t>
      </w:r>
    </w:p>
    <w:p w:rsidR="009277B7" w:rsidRPr="009277B7" w:rsidRDefault="009277B7" w:rsidP="009277B7">
      <w:pPr>
        <w:rPr>
          <w:lang w:val="en-US"/>
        </w:rPr>
      </w:pPr>
      <w:r>
        <w:rPr>
          <w:lang w:val="en-US"/>
        </w:rPr>
        <w:t>makeTest: function () {</w:t>
      </w:r>
      <w:r>
        <w:t>тело</w:t>
      </w:r>
      <w:r w:rsidRPr="00E26ED4">
        <w:rPr>
          <w:lang w:val="en-US"/>
        </w:rPr>
        <w:t xml:space="preserve"> </w:t>
      </w:r>
      <w:r>
        <w:t>функции</w:t>
      </w:r>
      <w:r>
        <w:rPr>
          <w:lang w:val="en-US"/>
        </w:rPr>
        <w:t>}</w:t>
      </w:r>
    </w:p>
    <w:p w:rsidR="009277B7" w:rsidRPr="0014453A" w:rsidRDefault="009277B7" w:rsidP="009277B7">
      <w:pPr>
        <w:rPr>
          <w:rPrChange w:id="107" w:author="Novoselov Alexander" w:date="2022-09-16T14:34:00Z">
            <w:rPr>
              <w:lang w:val="en-US"/>
            </w:rPr>
          </w:rPrChange>
        </w:rPr>
      </w:pPr>
      <w:r w:rsidRPr="0014453A">
        <w:rPr>
          <w:rPrChange w:id="108" w:author="Novoselov Alexander" w:date="2022-09-16T14:34:00Z">
            <w:rPr>
              <w:lang w:val="en-US"/>
            </w:rPr>
          </w:rPrChange>
        </w:rPr>
        <w:t>}</w:t>
      </w:r>
    </w:p>
    <w:p w:rsidR="009277B7" w:rsidRDefault="00E26ED4" w:rsidP="0032457A">
      <w:r>
        <w:rPr>
          <w:lang w:val="en-US"/>
        </w:rPr>
        <w:t>Obj</w:t>
      </w:r>
      <w:r w:rsidRPr="00CD5A9D">
        <w:t>.</w:t>
      </w:r>
      <w:r>
        <w:rPr>
          <w:lang w:val="en-US"/>
        </w:rPr>
        <w:t>makeTest</w:t>
      </w:r>
      <w:r w:rsidRPr="00CD5A9D">
        <w:t xml:space="preserve">(); - </w:t>
      </w:r>
      <w:r>
        <w:t>так он вызывается</w:t>
      </w:r>
    </w:p>
    <w:p w:rsidR="00EE18A8" w:rsidRDefault="00EE18A8" w:rsidP="0032457A"/>
    <w:p w:rsidR="00EE18A8" w:rsidRDefault="00EE18A8" w:rsidP="0032457A">
      <w:pPr>
        <w:rPr>
          <w:rFonts w:ascii="Segoe UI" w:hAnsi="Segoe UI" w:cs="Segoe UI"/>
          <w:b/>
          <w:bCs/>
          <w:color w:val="313130"/>
          <w:shd w:val="clear" w:color="auto" w:fill="FFFFFF"/>
        </w:rPr>
      </w:pPr>
    </w:p>
    <w:p w:rsidR="00EE18A8" w:rsidRDefault="00EE18A8" w:rsidP="0032457A">
      <w:pPr>
        <w:rPr>
          <w:rFonts w:ascii="Segoe UI" w:hAnsi="Segoe UI" w:cs="Segoe UI"/>
          <w:b/>
          <w:bCs/>
          <w:color w:val="313130"/>
          <w:shd w:val="clear" w:color="auto" w:fill="FFFFFF"/>
        </w:rPr>
      </w:pPr>
      <w:r>
        <w:rPr>
          <w:rFonts w:ascii="Segoe UI" w:hAnsi="Segoe UI" w:cs="Segoe UI"/>
          <w:b/>
          <w:bCs/>
          <w:color w:val="313130"/>
          <w:shd w:val="clear" w:color="auto" w:fill="FFFFFF"/>
        </w:rPr>
        <w:t>Объект, объявленный как константа, может быть изменён</w:t>
      </w:r>
    </w:p>
    <w:p w:rsidR="00EE18A8" w:rsidRPr="0058076F" w:rsidRDefault="00EE18A8" w:rsidP="00EE18A8">
      <w:pPr>
        <w:spacing w:after="0" w:line="240" w:lineRule="auto"/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</w:pP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const</w:t>
      </w:r>
      <w:r w:rsidRPr="0058076F"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  <w:t xml:space="preserve"> user </w:t>
      </w: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=</w:t>
      </w:r>
      <w:r w:rsidRPr="0058076F"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  <w:t xml:space="preserve"> </w:t>
      </w: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{</w:t>
      </w:r>
    </w:p>
    <w:p w:rsidR="00EE18A8" w:rsidRPr="0058076F" w:rsidRDefault="00EE18A8" w:rsidP="00EE18A8">
      <w:pPr>
        <w:spacing w:after="0" w:line="240" w:lineRule="auto"/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</w:pPr>
      <w:r w:rsidRPr="0058076F"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  <w:t xml:space="preserve">  name</w:t>
      </w: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:</w:t>
      </w:r>
      <w:r w:rsidRPr="0058076F">
        <w:rPr>
          <w:rFonts w:ascii="Consolas" w:eastAsia="Times New Roman" w:hAnsi="Consolas" w:cs="Times New Roman"/>
          <w:color w:val="313130"/>
          <w:sz w:val="24"/>
          <w:szCs w:val="24"/>
          <w:shd w:val="clear" w:color="auto" w:fill="F7F4F3"/>
          <w:lang w:val="en-US" w:eastAsia="ru-RU"/>
        </w:rPr>
        <w:t xml:space="preserve"> </w:t>
      </w: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"John"</w:t>
      </w:r>
    </w:p>
    <w:p w:rsidR="00EE18A8" w:rsidRPr="0058076F" w:rsidRDefault="00EE18A8" w:rsidP="00EE18A8">
      <w:pPr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</w:pPr>
      <w:r w:rsidRPr="0058076F">
        <w:rPr>
          <w:rFonts w:ascii="Consolas" w:eastAsia="Times New Roman" w:hAnsi="Consolas" w:cs="Times New Roman"/>
          <w:sz w:val="24"/>
          <w:szCs w:val="24"/>
          <w:shd w:val="clear" w:color="auto" w:fill="F7F4F3"/>
          <w:lang w:val="en-US" w:eastAsia="ru-RU"/>
        </w:rPr>
        <w:t>};</w:t>
      </w:r>
    </w:p>
    <w:p w:rsidR="00EE18A8" w:rsidRPr="0058076F" w:rsidRDefault="00EE18A8" w:rsidP="00EE18A8">
      <w:pPr>
        <w:rPr>
          <w:rStyle w:val="token"/>
          <w:rFonts w:ascii="Consolas" w:hAnsi="Consolas"/>
          <w:color w:val="313130"/>
          <w:lang w:val="en-US"/>
        </w:rPr>
      </w:pPr>
      <w:r w:rsidRPr="0058076F">
        <w:rPr>
          <w:rStyle w:val="Emphasis"/>
          <w:rFonts w:ascii="Consolas" w:hAnsi="Consolas"/>
          <w:i w:val="0"/>
          <w:iCs w:val="0"/>
          <w:color w:val="313130"/>
          <w:lang w:val="en-US"/>
        </w:rPr>
        <w:t>user</w:t>
      </w:r>
      <w:r w:rsidRPr="0058076F">
        <w:rPr>
          <w:rStyle w:val="token"/>
          <w:rFonts w:ascii="Consolas" w:hAnsi="Consolas"/>
          <w:color w:val="313130"/>
          <w:lang w:val="en-US"/>
        </w:rPr>
        <w:t>.</w:t>
      </w:r>
      <w:r w:rsidRPr="0058076F">
        <w:rPr>
          <w:rStyle w:val="Emphasis"/>
          <w:rFonts w:ascii="Consolas" w:hAnsi="Consolas"/>
          <w:i w:val="0"/>
          <w:iCs w:val="0"/>
          <w:color w:val="313130"/>
          <w:lang w:val="en-US"/>
        </w:rPr>
        <w:t xml:space="preserve">name </w:t>
      </w:r>
      <w:r w:rsidRPr="0058076F">
        <w:rPr>
          <w:rStyle w:val="token"/>
          <w:rFonts w:ascii="Consolas" w:hAnsi="Consolas"/>
          <w:color w:val="313130"/>
          <w:lang w:val="en-US"/>
        </w:rPr>
        <w:t>=</w:t>
      </w:r>
      <w:r w:rsidRPr="0058076F">
        <w:rPr>
          <w:rStyle w:val="Emphasis"/>
          <w:rFonts w:ascii="Consolas" w:hAnsi="Consolas"/>
          <w:i w:val="0"/>
          <w:iCs w:val="0"/>
          <w:color w:val="313130"/>
          <w:lang w:val="en-US"/>
        </w:rPr>
        <w:t xml:space="preserve"> </w:t>
      </w:r>
      <w:r w:rsidRPr="0058076F">
        <w:rPr>
          <w:rStyle w:val="token"/>
          <w:rFonts w:ascii="Consolas" w:hAnsi="Consolas"/>
          <w:color w:val="313130"/>
          <w:lang w:val="en-US"/>
        </w:rPr>
        <w:t>"Pete";</w:t>
      </w:r>
    </w:p>
    <w:p w:rsidR="00EE18A8" w:rsidRDefault="00EE18A8" w:rsidP="00EE18A8">
      <w:pPr>
        <w:rPr>
          <w:rFonts w:ascii="Segoe UI" w:hAnsi="Segoe UI" w:cs="Segoe UI"/>
          <w:color w:val="313130"/>
          <w:shd w:val="clear" w:color="auto" w:fill="FFFFFF"/>
        </w:rPr>
      </w:pPr>
      <w:r>
        <w:rPr>
          <w:rFonts w:ascii="Segoe UI" w:hAnsi="Segoe UI" w:cs="Segoe UI"/>
          <w:color w:val="313130"/>
          <w:shd w:val="clear" w:color="auto" w:fill="FFFFFF"/>
        </w:rPr>
        <w:t>Объявление </w:t>
      </w:r>
      <w:r>
        <w:rPr>
          <w:rStyle w:val="HTMLCode"/>
          <w:rFonts w:ascii="Consolas" w:eastAsiaTheme="minorHAnsi" w:hAnsi="Consolas"/>
          <w:sz w:val="24"/>
          <w:szCs w:val="24"/>
        </w:rPr>
        <w:t>const</w:t>
      </w:r>
      <w:r>
        <w:rPr>
          <w:rFonts w:ascii="Segoe UI" w:hAnsi="Segoe UI" w:cs="Segoe UI"/>
          <w:color w:val="313130"/>
          <w:shd w:val="clear" w:color="auto" w:fill="FFFFFF"/>
        </w:rPr>
        <w:t> защищает от изменений только саму переменную </w:t>
      </w:r>
      <w:r>
        <w:rPr>
          <w:rStyle w:val="HTMLCode"/>
          <w:rFonts w:ascii="Consolas" w:eastAsiaTheme="minorHAnsi" w:hAnsi="Consolas"/>
          <w:sz w:val="24"/>
          <w:szCs w:val="24"/>
        </w:rPr>
        <w:t>user</w:t>
      </w:r>
      <w:r>
        <w:rPr>
          <w:rFonts w:ascii="Segoe UI" w:hAnsi="Segoe UI" w:cs="Segoe UI"/>
          <w:color w:val="313130"/>
          <w:shd w:val="clear" w:color="auto" w:fill="FFFFFF"/>
        </w:rPr>
        <w:t>, а не её содержимое.</w:t>
      </w:r>
    </w:p>
    <w:p w:rsidR="00EE18A8" w:rsidRDefault="00EE18A8" w:rsidP="00EE18A8">
      <w:pPr>
        <w:rPr>
          <w:rStyle w:val="HTMLCode"/>
          <w:rFonts w:ascii="Consolas" w:eastAsiaTheme="minorHAnsi" w:hAnsi="Consolas"/>
          <w:sz w:val="24"/>
          <w:szCs w:val="24"/>
        </w:rPr>
      </w:pPr>
      <w:r>
        <w:rPr>
          <w:rFonts w:ascii="Segoe UI" w:hAnsi="Segoe UI" w:cs="Segoe UI"/>
          <w:color w:val="313130"/>
          <w:shd w:val="clear" w:color="auto" w:fill="FFFFFF"/>
        </w:rPr>
        <w:t>Определение </w:t>
      </w:r>
      <w:r>
        <w:rPr>
          <w:rStyle w:val="HTMLCode"/>
          <w:rFonts w:ascii="Consolas" w:eastAsiaTheme="minorHAnsi" w:hAnsi="Consolas"/>
          <w:sz w:val="24"/>
          <w:szCs w:val="24"/>
        </w:rPr>
        <w:t>const</w:t>
      </w:r>
      <w:r>
        <w:rPr>
          <w:rFonts w:ascii="Segoe UI" w:hAnsi="Segoe UI" w:cs="Segoe UI"/>
          <w:color w:val="313130"/>
          <w:shd w:val="clear" w:color="auto" w:fill="FFFFFF"/>
        </w:rPr>
        <w:t> выдаст ошибку только если мы присвоим переменной другое значение: </w:t>
      </w:r>
      <w:r>
        <w:rPr>
          <w:rStyle w:val="HTMLCode"/>
          <w:rFonts w:ascii="Consolas" w:eastAsiaTheme="minorHAnsi" w:hAnsi="Consolas"/>
          <w:sz w:val="24"/>
          <w:szCs w:val="24"/>
        </w:rPr>
        <w:t>user=</w:t>
      </w:r>
      <w:r w:rsidRPr="00EE18A8">
        <w:rPr>
          <w:rStyle w:val="HTMLCode"/>
          <w:rFonts w:ascii="Consolas" w:eastAsiaTheme="minorHAnsi" w:hAnsi="Consolas"/>
          <w:sz w:val="24"/>
          <w:szCs w:val="24"/>
        </w:rPr>
        <w:t>{…}</w:t>
      </w:r>
    </w:p>
    <w:p w:rsidR="00091F55" w:rsidRDefault="00091F55" w:rsidP="00EE18A8">
      <w:pPr>
        <w:rPr>
          <w:rStyle w:val="HTMLCode"/>
          <w:rFonts w:ascii="Consolas" w:eastAsiaTheme="minorHAnsi" w:hAnsi="Consolas"/>
          <w:sz w:val="24"/>
          <w:szCs w:val="24"/>
        </w:rPr>
      </w:pPr>
      <w:r>
        <w:rPr>
          <w:rStyle w:val="HTMLCode"/>
          <w:rFonts w:ascii="Consolas" w:eastAsiaTheme="minorHAnsi" w:hAnsi="Consolas"/>
          <w:sz w:val="24"/>
          <w:szCs w:val="24"/>
        </w:rPr>
        <w:t xml:space="preserve">П.С. на мой взгляд </w:t>
      </w:r>
      <w:r>
        <w:rPr>
          <w:rStyle w:val="HTMLCode"/>
          <w:rFonts w:ascii="Consolas" w:eastAsiaTheme="minorHAnsi" w:hAnsi="Consolas"/>
          <w:sz w:val="24"/>
          <w:szCs w:val="24"/>
          <w:lang w:val="en-US"/>
        </w:rPr>
        <w:t>const</w:t>
      </w:r>
      <w:r w:rsidRPr="00091F55">
        <w:rPr>
          <w:rStyle w:val="HTMLCode"/>
          <w:rFonts w:ascii="Consolas" w:eastAsiaTheme="minorHAnsi" w:hAnsi="Consolas"/>
          <w:sz w:val="24"/>
          <w:szCs w:val="24"/>
        </w:rPr>
        <w:t xml:space="preserve"> </w:t>
      </w:r>
      <w:r>
        <w:rPr>
          <w:rStyle w:val="HTMLCode"/>
          <w:rFonts w:ascii="Consolas" w:eastAsiaTheme="minorHAnsi" w:hAnsi="Consolas"/>
          <w:sz w:val="24"/>
          <w:szCs w:val="24"/>
        </w:rPr>
        <w:t>дает понять, что переменная ссылается на определнную область памяти и не может быть перенаправлена на другую область памяти. А внутри действующей области памяти можно делать что угодно.</w:t>
      </w:r>
    </w:p>
    <w:p w:rsidR="001A1BF8" w:rsidRDefault="001A1BF8" w:rsidP="00EE18A8">
      <w:pPr>
        <w:rPr>
          <w:rStyle w:val="HTMLCode"/>
          <w:rFonts w:ascii="Consolas" w:eastAsiaTheme="minorHAnsi" w:hAnsi="Consolas"/>
          <w:sz w:val="24"/>
          <w:szCs w:val="24"/>
        </w:rPr>
      </w:pPr>
    </w:p>
    <w:p w:rsidR="001A1BF8" w:rsidRPr="0058076F" w:rsidRDefault="001A1BF8" w:rsidP="00EE18A8">
      <w:pPr>
        <w:rPr>
          <w:u w:val="single"/>
        </w:rPr>
      </w:pPr>
      <w:r w:rsidRPr="0058076F">
        <w:rPr>
          <w:u w:val="single"/>
        </w:rPr>
        <w:t>Ограничения на имена свойств объектов</w:t>
      </w:r>
    </w:p>
    <w:p w:rsidR="001A1BF8" w:rsidRPr="0058076F" w:rsidRDefault="001A1BF8" w:rsidP="001A1BF8">
      <w:pPr>
        <w:shd w:val="clear" w:color="auto" w:fill="FFFFFF"/>
        <w:spacing w:after="180" w:line="240" w:lineRule="auto"/>
      </w:pPr>
      <w:r w:rsidRPr="0058076F">
        <w:t>Как мы уже знаем, имя переменной не может совпадать с зарезервированными словами, такими как «</w:t>
      </w:r>
      <w:r w:rsidRPr="001A1BF8">
        <w:rPr>
          <w:lang w:val="en-US"/>
        </w:rPr>
        <w:t>for</w:t>
      </w:r>
      <w:r w:rsidRPr="0058076F">
        <w:t>», «</w:t>
      </w:r>
      <w:r w:rsidRPr="001A1BF8">
        <w:rPr>
          <w:lang w:val="en-US"/>
        </w:rPr>
        <w:t>let</w:t>
      </w:r>
      <w:r w:rsidRPr="0058076F">
        <w:t>», «</w:t>
      </w:r>
      <w:r w:rsidRPr="001A1BF8">
        <w:rPr>
          <w:lang w:val="en-US"/>
        </w:rPr>
        <w:t>return</w:t>
      </w:r>
      <w:r w:rsidRPr="0058076F">
        <w:t>» и т.д.</w:t>
      </w:r>
    </w:p>
    <w:p w:rsidR="001A1BF8" w:rsidRDefault="001A1BF8" w:rsidP="00D445DE">
      <w:pPr>
        <w:shd w:val="clear" w:color="auto" w:fill="FFFFFF"/>
        <w:spacing w:after="180" w:line="240" w:lineRule="auto"/>
      </w:pPr>
      <w:r w:rsidRPr="0058076F">
        <w:t xml:space="preserve">Но для свойств объекта такого ограничения нет. Нет никаких ограничений к именам свойств. Они могут быть в виде строк или символов. Все другие типы данных будут автоматически преобразованы к строке. </w:t>
      </w:r>
      <w:r w:rsidRPr="00D445DE">
        <w:t>Например, если использовать число</w:t>
      </w:r>
      <w:r w:rsidRPr="001A1BF8">
        <w:rPr>
          <w:lang w:val="en-US"/>
        </w:rPr>
        <w:t> </w:t>
      </w:r>
      <w:r w:rsidRPr="00D445DE">
        <w:t>0</w:t>
      </w:r>
      <w:r w:rsidRPr="001A1BF8">
        <w:rPr>
          <w:lang w:val="en-US"/>
        </w:rPr>
        <w:t> </w:t>
      </w:r>
      <w:r w:rsidRPr="00D445DE">
        <w:t>в качестве ключа, то оно превратится в строку</w:t>
      </w:r>
      <w:r w:rsidRPr="001A1BF8">
        <w:rPr>
          <w:lang w:val="en-US"/>
        </w:rPr>
        <w:t> </w:t>
      </w:r>
      <w:r w:rsidRPr="00D445DE">
        <w:t>"0"</w:t>
      </w:r>
    </w:p>
    <w:bookmarkStart w:id="109" w:name="proverka-suschestvovaniya-svoystva-opera"/>
    <w:p w:rsidR="00D445DE" w:rsidRPr="0058076F" w:rsidRDefault="00D445DE" w:rsidP="00D445DE">
      <w:pPr>
        <w:rPr>
          <w:u w:val="single"/>
        </w:rPr>
      </w:pPr>
      <w:r w:rsidRPr="00D445DE">
        <w:rPr>
          <w:u w:val="single"/>
          <w:lang w:val="en-US"/>
        </w:rPr>
        <w:fldChar w:fldCharType="begin"/>
      </w:r>
      <w:r w:rsidRPr="0058076F">
        <w:rPr>
          <w:u w:val="single"/>
        </w:rPr>
        <w:instrText xml:space="preserve"> </w:instrText>
      </w:r>
      <w:r w:rsidRPr="00D445DE">
        <w:rPr>
          <w:u w:val="single"/>
          <w:lang w:val="en-US"/>
        </w:rPr>
        <w:instrText>HYPERLINK</w:instrText>
      </w:r>
      <w:r w:rsidRPr="0058076F">
        <w:rPr>
          <w:u w:val="single"/>
        </w:rPr>
        <w:instrText xml:space="preserve"> "</w:instrText>
      </w:r>
      <w:r w:rsidRPr="00D445DE">
        <w:rPr>
          <w:u w:val="single"/>
          <w:lang w:val="en-US"/>
        </w:rPr>
        <w:instrText>https</w:instrText>
      </w:r>
      <w:r w:rsidRPr="0058076F">
        <w:rPr>
          <w:u w:val="single"/>
        </w:rPr>
        <w:instrText>://</w:instrText>
      </w:r>
      <w:r w:rsidRPr="00D445DE">
        <w:rPr>
          <w:u w:val="single"/>
          <w:lang w:val="en-US"/>
        </w:rPr>
        <w:instrText>learn</w:instrText>
      </w:r>
      <w:r w:rsidRPr="0058076F">
        <w:rPr>
          <w:u w:val="single"/>
        </w:rPr>
        <w:instrText>.</w:instrText>
      </w:r>
      <w:r w:rsidRPr="00D445DE">
        <w:rPr>
          <w:u w:val="single"/>
          <w:lang w:val="en-US"/>
        </w:rPr>
        <w:instrText>javascript</w:instrText>
      </w:r>
      <w:r w:rsidRPr="0058076F">
        <w:rPr>
          <w:u w:val="single"/>
        </w:rPr>
        <w:instrText>.</w:instrText>
      </w:r>
      <w:r w:rsidRPr="00D445DE">
        <w:rPr>
          <w:u w:val="single"/>
          <w:lang w:val="en-US"/>
        </w:rPr>
        <w:instrText>ru</w:instrText>
      </w:r>
      <w:r w:rsidRPr="0058076F">
        <w:rPr>
          <w:u w:val="single"/>
        </w:rPr>
        <w:instrText>/</w:instrText>
      </w:r>
      <w:r w:rsidRPr="00D445DE">
        <w:rPr>
          <w:u w:val="single"/>
          <w:lang w:val="en-US"/>
        </w:rPr>
        <w:instrText>object</w:instrText>
      </w:r>
      <w:r w:rsidRPr="0058076F">
        <w:rPr>
          <w:u w:val="single"/>
        </w:rPr>
        <w:instrText>" \</w:instrText>
      </w:r>
      <w:r w:rsidRPr="00D445DE">
        <w:rPr>
          <w:u w:val="single"/>
          <w:lang w:val="en-US"/>
        </w:rPr>
        <w:instrText>l</w:instrText>
      </w:r>
      <w:r w:rsidRPr="0058076F">
        <w:rPr>
          <w:u w:val="single"/>
        </w:rPr>
        <w:instrText xml:space="preserve"> "</w:instrText>
      </w:r>
      <w:r w:rsidRPr="00D445DE">
        <w:rPr>
          <w:u w:val="single"/>
          <w:lang w:val="en-US"/>
        </w:rPr>
        <w:instrText>proverka</w:instrText>
      </w:r>
      <w:r w:rsidRPr="0058076F">
        <w:rPr>
          <w:u w:val="single"/>
        </w:rPr>
        <w:instrText>-</w:instrText>
      </w:r>
      <w:r w:rsidRPr="00D445DE">
        <w:rPr>
          <w:u w:val="single"/>
          <w:lang w:val="en-US"/>
        </w:rPr>
        <w:instrText>suschestvovaniya</w:instrText>
      </w:r>
      <w:r w:rsidRPr="0058076F">
        <w:rPr>
          <w:u w:val="single"/>
        </w:rPr>
        <w:instrText>-</w:instrText>
      </w:r>
      <w:r w:rsidRPr="00D445DE">
        <w:rPr>
          <w:u w:val="single"/>
          <w:lang w:val="en-US"/>
        </w:rPr>
        <w:instrText>svoystva</w:instrText>
      </w:r>
      <w:r w:rsidRPr="0058076F">
        <w:rPr>
          <w:u w:val="single"/>
        </w:rPr>
        <w:instrText>-</w:instrText>
      </w:r>
      <w:r w:rsidRPr="00D445DE">
        <w:rPr>
          <w:u w:val="single"/>
          <w:lang w:val="en-US"/>
        </w:rPr>
        <w:instrText>operator</w:instrText>
      </w:r>
      <w:r w:rsidRPr="0058076F">
        <w:rPr>
          <w:u w:val="single"/>
        </w:rPr>
        <w:instrText>-</w:instrText>
      </w:r>
      <w:r w:rsidRPr="00D445DE">
        <w:rPr>
          <w:u w:val="single"/>
          <w:lang w:val="en-US"/>
        </w:rPr>
        <w:instrText>in</w:instrText>
      </w:r>
      <w:r w:rsidRPr="0058076F">
        <w:rPr>
          <w:u w:val="single"/>
        </w:rPr>
        <w:instrText xml:space="preserve">" </w:instrText>
      </w:r>
      <w:r w:rsidRPr="00D445DE">
        <w:rPr>
          <w:u w:val="single"/>
          <w:lang w:val="en-US"/>
        </w:rPr>
        <w:fldChar w:fldCharType="separate"/>
      </w:r>
      <w:r w:rsidRPr="0058076F">
        <w:rPr>
          <w:u w:val="single"/>
        </w:rPr>
        <w:t>Проверка существования свойства, оператор «</w:t>
      </w:r>
      <w:r w:rsidRPr="00D445DE">
        <w:rPr>
          <w:u w:val="single"/>
          <w:lang w:val="en-US"/>
        </w:rPr>
        <w:t>in</w:t>
      </w:r>
      <w:r w:rsidRPr="0058076F">
        <w:rPr>
          <w:u w:val="single"/>
        </w:rPr>
        <w:t>»</w:t>
      </w:r>
      <w:r w:rsidRPr="00D445DE">
        <w:rPr>
          <w:u w:val="single"/>
          <w:lang w:val="en-US"/>
        </w:rPr>
        <w:fldChar w:fldCharType="end"/>
      </w:r>
      <w:bookmarkEnd w:id="109"/>
    </w:p>
    <w:p w:rsidR="00D445DE" w:rsidRPr="0058076F" w:rsidRDefault="00D445DE" w:rsidP="00D445DE">
      <w:r w:rsidRPr="0058076F">
        <w:t>При обращении к свойству, которого нет, возвращается</w:t>
      </w:r>
      <w:r w:rsidRPr="00D445DE">
        <w:rPr>
          <w:lang w:val="en-US"/>
        </w:rPr>
        <w:t> undefined</w:t>
      </w:r>
      <w:r w:rsidRPr="0058076F">
        <w:t>. Это позволяет просто проверить существование свойства.</w:t>
      </w:r>
    </w:p>
    <w:p w:rsidR="00D445DE" w:rsidRPr="0058076F" w:rsidRDefault="00D445DE" w:rsidP="00D445DE">
      <w:r w:rsidRPr="0058076F">
        <w:t>Также существует специальный оператор</w:t>
      </w:r>
      <w:r w:rsidRPr="00D445DE">
        <w:rPr>
          <w:lang w:val="en-US"/>
        </w:rPr>
        <w:t> </w:t>
      </w:r>
      <w:r w:rsidRPr="0058076F">
        <w:t>"</w:t>
      </w:r>
      <w:r w:rsidRPr="00D445DE">
        <w:rPr>
          <w:lang w:val="en-US"/>
        </w:rPr>
        <w:t>in</w:t>
      </w:r>
      <w:r w:rsidRPr="0058076F">
        <w:t>"</w:t>
      </w:r>
      <w:r w:rsidRPr="00D445DE">
        <w:rPr>
          <w:lang w:val="en-US"/>
        </w:rPr>
        <w:t> </w:t>
      </w:r>
      <w:r w:rsidRPr="0058076F">
        <w:t>для проверки существования свойства в объекте</w:t>
      </w:r>
    </w:p>
    <w:p w:rsidR="00D445DE" w:rsidRPr="00D445DE" w:rsidRDefault="00D445DE" w:rsidP="00D445DE">
      <w:pPr>
        <w:rPr>
          <w:lang w:val="en-US"/>
        </w:rPr>
      </w:pPr>
      <w:r w:rsidRPr="00D445DE">
        <w:rPr>
          <w:lang w:val="en-US"/>
        </w:rPr>
        <w:t>let user = { name: "John", age: 30 };</w:t>
      </w:r>
    </w:p>
    <w:p w:rsidR="00D445DE" w:rsidRPr="00D445DE" w:rsidRDefault="00D445DE" w:rsidP="00D445DE">
      <w:pPr>
        <w:rPr>
          <w:lang w:val="en-US"/>
        </w:rPr>
      </w:pPr>
      <w:r w:rsidRPr="00D445DE">
        <w:rPr>
          <w:lang w:val="en-US"/>
        </w:rPr>
        <w:t>alert( "age" in user ); // true, user.age существует</w:t>
      </w:r>
    </w:p>
    <w:p w:rsidR="00D445DE" w:rsidRPr="0058076F" w:rsidRDefault="00D445DE" w:rsidP="00D445DE">
      <w:r w:rsidRPr="0058076F">
        <w:t>Но есть особый случай, когда оно не подходит, и нужно использовать</w:t>
      </w:r>
      <w:r w:rsidRPr="00D445DE">
        <w:rPr>
          <w:lang w:val="en-US"/>
        </w:rPr>
        <w:t> </w:t>
      </w:r>
      <w:r w:rsidRPr="0058076F">
        <w:t>"</w:t>
      </w:r>
      <w:r w:rsidRPr="00D445DE">
        <w:rPr>
          <w:lang w:val="en-US"/>
        </w:rPr>
        <w:t>in</w:t>
      </w:r>
      <w:r w:rsidRPr="0058076F">
        <w:t>". Это когда свойство существует, но содержит значение</w:t>
      </w:r>
      <w:r w:rsidRPr="00D445DE">
        <w:rPr>
          <w:lang w:val="en-US"/>
        </w:rPr>
        <w:t> undefined</w:t>
      </w:r>
      <w:r w:rsidRPr="0058076F">
        <w:t>:</w:t>
      </w:r>
    </w:p>
    <w:p w:rsidR="00D445DE" w:rsidRPr="0058076F" w:rsidRDefault="00D445DE" w:rsidP="00D445DE">
      <w:pPr>
        <w:spacing w:after="0" w:line="240" w:lineRule="auto"/>
      </w:pPr>
      <w:r w:rsidRPr="00D445DE">
        <w:rPr>
          <w:lang w:val="en-US"/>
        </w:rPr>
        <w:lastRenderedPageBreak/>
        <w:t>let</w:t>
      </w:r>
      <w:r w:rsidRPr="0058076F">
        <w:t xml:space="preserve"> </w:t>
      </w:r>
      <w:r w:rsidRPr="00D445DE">
        <w:rPr>
          <w:lang w:val="en-US"/>
        </w:rPr>
        <w:t>obj</w:t>
      </w:r>
      <w:r w:rsidRPr="0058076F">
        <w:t xml:space="preserve"> = {</w:t>
      </w:r>
    </w:p>
    <w:p w:rsidR="00D445DE" w:rsidRPr="00324E88" w:rsidRDefault="00D445DE" w:rsidP="00D445DE">
      <w:pPr>
        <w:spacing w:after="0" w:line="240" w:lineRule="auto"/>
      </w:pPr>
      <w:r w:rsidRPr="0058076F">
        <w:t xml:space="preserve">  </w:t>
      </w:r>
      <w:r w:rsidRPr="00D445DE">
        <w:rPr>
          <w:lang w:val="en-US"/>
        </w:rPr>
        <w:t>test</w:t>
      </w:r>
      <w:r w:rsidRPr="00324E88">
        <w:t xml:space="preserve">: </w:t>
      </w:r>
      <w:r w:rsidRPr="00D445DE">
        <w:rPr>
          <w:lang w:val="en-US"/>
        </w:rPr>
        <w:t>undefined</w:t>
      </w:r>
    </w:p>
    <w:p w:rsidR="00D445DE" w:rsidRPr="00324E88" w:rsidRDefault="00D445DE" w:rsidP="00D445DE">
      <w:pPr>
        <w:spacing w:after="0" w:line="240" w:lineRule="auto"/>
      </w:pPr>
      <w:r w:rsidRPr="00324E88">
        <w:t>};</w:t>
      </w:r>
    </w:p>
    <w:p w:rsidR="00D445DE" w:rsidRPr="00324E88" w:rsidRDefault="00D445DE" w:rsidP="00D445DE">
      <w:pPr>
        <w:spacing w:after="0" w:line="240" w:lineRule="auto"/>
      </w:pPr>
    </w:p>
    <w:p w:rsidR="00D445DE" w:rsidRPr="0058076F" w:rsidRDefault="00D445DE" w:rsidP="00D445DE">
      <w:pPr>
        <w:spacing w:after="0" w:line="240" w:lineRule="auto"/>
      </w:pPr>
      <w:r w:rsidRPr="00D445DE">
        <w:rPr>
          <w:lang w:val="en-US"/>
        </w:rPr>
        <w:t>alert</w:t>
      </w:r>
      <w:r w:rsidRPr="0058076F">
        <w:t xml:space="preserve">( </w:t>
      </w:r>
      <w:r w:rsidRPr="00D445DE">
        <w:rPr>
          <w:lang w:val="en-US"/>
        </w:rPr>
        <w:t>obj</w:t>
      </w:r>
      <w:r w:rsidRPr="0058076F">
        <w:t>.</w:t>
      </w:r>
      <w:r w:rsidRPr="00D445DE">
        <w:rPr>
          <w:lang w:val="en-US"/>
        </w:rPr>
        <w:t>test</w:t>
      </w:r>
      <w:r w:rsidRPr="0058076F">
        <w:t xml:space="preserve"> ); //  выведет </w:t>
      </w:r>
      <w:r w:rsidRPr="00D445DE">
        <w:rPr>
          <w:lang w:val="en-US"/>
        </w:rPr>
        <w:t>undefined</w:t>
      </w:r>
      <w:r w:rsidRPr="0058076F">
        <w:t>, значит свойство не существует?</w:t>
      </w:r>
    </w:p>
    <w:p w:rsidR="00D445DE" w:rsidRPr="0058076F" w:rsidRDefault="00D445DE" w:rsidP="00D445DE">
      <w:r w:rsidRPr="00D445DE">
        <w:rPr>
          <w:lang w:val="en-US"/>
        </w:rPr>
        <w:t>alert</w:t>
      </w:r>
      <w:r w:rsidRPr="0058076F">
        <w:t>( "</w:t>
      </w:r>
      <w:r w:rsidRPr="00D445DE">
        <w:rPr>
          <w:lang w:val="en-US"/>
        </w:rPr>
        <w:t>test</w:t>
      </w:r>
      <w:r w:rsidRPr="0058076F">
        <w:t xml:space="preserve">" </w:t>
      </w:r>
      <w:r w:rsidRPr="00D445DE">
        <w:rPr>
          <w:lang w:val="en-US"/>
        </w:rPr>
        <w:t>in</w:t>
      </w:r>
      <w:r w:rsidRPr="0058076F">
        <w:t xml:space="preserve"> </w:t>
      </w:r>
      <w:r w:rsidRPr="00D445DE">
        <w:rPr>
          <w:lang w:val="en-US"/>
        </w:rPr>
        <w:t>obj</w:t>
      </w:r>
      <w:r w:rsidRPr="0058076F">
        <w:t xml:space="preserve"> ); // </w:t>
      </w:r>
      <w:r w:rsidRPr="00D445DE">
        <w:rPr>
          <w:lang w:val="en-US"/>
        </w:rPr>
        <w:t>true</w:t>
      </w:r>
      <w:r w:rsidRPr="0058076F">
        <w:t>, свойство существует!</w:t>
      </w:r>
    </w:p>
    <w:bookmarkStart w:id="110" w:name="uporyadochenie-svoystv-obekta"/>
    <w:p w:rsidR="00E961F0" w:rsidRPr="0058076F" w:rsidRDefault="00E961F0" w:rsidP="00E961F0">
      <w:pPr>
        <w:pStyle w:val="Heading3"/>
        <w:shd w:val="clear" w:color="auto" w:fill="FFFFFF"/>
        <w:spacing w:before="450" w:after="330" w:line="369" w:lineRule="atLeast"/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</w:pP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fldChar w:fldCharType="begin"/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 xml:space="preserve"> 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HYPERLINK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 xml:space="preserve"> "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https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://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learn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.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javascript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.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ru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/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object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" \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l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 xml:space="preserve"> "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uporyadochenie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-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svoystv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>-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instrText>obekta</w:instrText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instrText xml:space="preserve">" </w:instrTex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fldChar w:fldCharType="separate"/>
      </w:r>
      <w:r w:rsidRPr="0058076F">
        <w:rPr>
          <w:rFonts w:asciiTheme="minorHAnsi" w:eastAsiaTheme="minorHAnsi" w:hAnsiTheme="minorHAnsi" w:cstheme="minorBidi"/>
          <w:color w:val="auto"/>
          <w:sz w:val="22"/>
          <w:szCs w:val="22"/>
          <w:u w:val="single"/>
        </w:rPr>
        <w:t>Упорядочение свойств объекта</w:t>
      </w:r>
      <w:r w:rsidRPr="00E961F0"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val="en-US"/>
        </w:rPr>
        <w:fldChar w:fldCharType="end"/>
      </w:r>
      <w:bookmarkEnd w:id="110"/>
    </w:p>
    <w:p w:rsidR="00E961F0" w:rsidRPr="0058076F" w:rsidRDefault="00E961F0" w:rsidP="00E961F0">
      <w:pPr>
        <w:shd w:val="clear" w:color="auto" w:fill="FFFFFF"/>
        <w:spacing w:after="180" w:line="240" w:lineRule="auto"/>
      </w:pPr>
      <w:r w:rsidRPr="0058076F">
        <w:t>Если мы будем в цикле перебирать все свойства объекта, получим ли мы их в том же порядке, в котором мы их добавляли? Можем ли мы на это рассчитывать?</w:t>
      </w:r>
    </w:p>
    <w:p w:rsidR="00E961F0" w:rsidRPr="00E961F0" w:rsidRDefault="00E961F0" w:rsidP="00E961F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58076F">
        <w:t>Короткий ответ: свойства упорядочены особым образом: свойства с целочисленными ключами сортируются по возрастанию, остальные располагаются в порядке создания.</w:t>
      </w:r>
      <w:r w:rsidRPr="00E961F0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</w:t>
      </w:r>
    </w:p>
    <w:p w:rsidR="00985DE0" w:rsidRPr="00D445DE" w:rsidRDefault="00985DE0" w:rsidP="0032457A"/>
    <w:p w:rsidR="00985DE0" w:rsidRDefault="00985DE0" w:rsidP="0032457A">
      <w:r w:rsidRPr="001712C1">
        <w:rPr>
          <w:b/>
        </w:rPr>
        <w:t>Деструктуризация объектов</w:t>
      </w:r>
      <w:r>
        <w:t xml:space="preserve"> – разделение на более мелкие части.</w:t>
      </w:r>
    </w:p>
    <w:p w:rsidR="00985DE0" w:rsidRDefault="00985DE0" w:rsidP="0032457A">
      <w:r>
        <w:rPr>
          <w:lang w:val="en-US"/>
        </w:rPr>
        <w:t>Const</w:t>
      </w:r>
      <w:r w:rsidRPr="00985DE0">
        <w:t xml:space="preserve"> {</w:t>
      </w:r>
      <w:r>
        <w:rPr>
          <w:lang w:val="en-US"/>
        </w:rPr>
        <w:t>bg</w:t>
      </w:r>
      <w:r w:rsidRPr="00985DE0">
        <w:t xml:space="preserve">} = </w:t>
      </w:r>
      <w:r>
        <w:rPr>
          <w:lang w:val="en-US"/>
        </w:rPr>
        <w:t>obj</w:t>
      </w:r>
      <w:r w:rsidRPr="00985DE0">
        <w:t>.</w:t>
      </w:r>
      <w:r>
        <w:rPr>
          <w:lang w:val="en-US"/>
        </w:rPr>
        <w:t>colors</w:t>
      </w:r>
      <w:r w:rsidRPr="00985DE0">
        <w:t xml:space="preserve">; </w:t>
      </w:r>
      <w:r>
        <w:t xml:space="preserve"> - такая структура называется деструкрутризацией</w:t>
      </w:r>
    </w:p>
    <w:p w:rsidR="00985DE0" w:rsidRDefault="00985DE0" w:rsidP="0032457A">
      <w:r>
        <w:rPr>
          <w:lang w:val="en-US"/>
        </w:rPr>
        <w:t>Const</w:t>
      </w:r>
      <w:r w:rsidRPr="00985DE0">
        <w:t xml:space="preserve"> {</w:t>
      </w:r>
      <w:r>
        <w:rPr>
          <w:lang w:val="en-US"/>
        </w:rPr>
        <w:t>bg</w:t>
      </w:r>
      <w:r w:rsidRPr="00985DE0">
        <w:t xml:space="preserve">} – </w:t>
      </w:r>
      <w:r w:rsidR="001712C1">
        <w:t xml:space="preserve">то что мы хотим </w:t>
      </w:r>
      <w:r w:rsidRPr="00985DE0">
        <w:t>в</w:t>
      </w:r>
      <w:r w:rsidR="001712C1">
        <w:t>ы</w:t>
      </w:r>
      <w:r w:rsidRPr="00985DE0">
        <w:t>тащить</w:t>
      </w:r>
      <w:r w:rsidR="001712C1">
        <w:t xml:space="preserve"> </w:t>
      </w:r>
      <w:r w:rsidR="001712C1" w:rsidRPr="001712C1">
        <w:rPr>
          <w:b/>
        </w:rPr>
        <w:t>в качестве отдельных переменных</w:t>
      </w:r>
      <w:r w:rsidR="00060CCD">
        <w:rPr>
          <w:b/>
        </w:rPr>
        <w:t xml:space="preserve"> </w:t>
      </w:r>
      <w:r w:rsidR="00060CCD" w:rsidRPr="00060CCD">
        <w:t>(т.е bg у нас стало теперь отдельной переменной const к которой мы напрямую можем обращаться)</w:t>
      </w:r>
    </w:p>
    <w:p w:rsidR="00CD5A9D" w:rsidRPr="008956CB" w:rsidRDefault="00CD5A9D" w:rsidP="0032457A">
      <w:r>
        <w:t xml:space="preserve">Имя переменной должно быть точно таким же как и в объекте, если мы захотим вытащить это значение в переменную с другим именем, то она будет </w:t>
      </w:r>
      <w:r>
        <w:rPr>
          <w:lang w:val="en-US"/>
        </w:rPr>
        <w:t>indefined</w:t>
      </w:r>
      <w:r>
        <w:t>. Если нам нужна переменная с другим именем, то проще сделать классическое присвоение. Деструктуризация существует, чтобы долго не лазить к нужной нам переменной в объекте.</w:t>
      </w:r>
      <w:r w:rsidR="0022014C">
        <w:t xml:space="preserve"> </w:t>
      </w:r>
      <w:r w:rsidR="0022014C">
        <w:rPr>
          <w:lang w:val="en-US"/>
        </w:rPr>
        <w:t>Const</w:t>
      </w:r>
      <w:r w:rsidR="0022014C" w:rsidRPr="00985DE0">
        <w:t xml:space="preserve"> {</w:t>
      </w:r>
      <w:r w:rsidR="0022014C">
        <w:rPr>
          <w:lang w:val="en-US"/>
        </w:rPr>
        <w:t>bg</w:t>
      </w:r>
      <w:r w:rsidR="0022014C">
        <w:t>1</w:t>
      </w:r>
      <w:r w:rsidR="0022014C" w:rsidRPr="00985DE0">
        <w:t xml:space="preserve">} = </w:t>
      </w:r>
      <w:r w:rsidR="0022014C">
        <w:rPr>
          <w:lang w:val="en-US"/>
        </w:rPr>
        <w:t>obj</w:t>
      </w:r>
      <w:r w:rsidR="0022014C" w:rsidRPr="00985DE0">
        <w:t>.</w:t>
      </w:r>
      <w:r w:rsidR="0022014C">
        <w:rPr>
          <w:lang w:val="en-US"/>
        </w:rPr>
        <w:t>colors</w:t>
      </w:r>
      <w:r w:rsidR="0022014C" w:rsidRPr="00985DE0">
        <w:t>;</w:t>
      </w:r>
      <w:r w:rsidR="0022014C">
        <w:t xml:space="preserve"> </w:t>
      </w:r>
      <w:r w:rsidR="0022014C" w:rsidRPr="008956CB">
        <w:t>//</w:t>
      </w:r>
      <w:r w:rsidR="0022014C">
        <w:t xml:space="preserve"> </w:t>
      </w:r>
      <w:r w:rsidR="0022014C">
        <w:rPr>
          <w:lang w:val="en-US"/>
        </w:rPr>
        <w:t>indefined</w:t>
      </w:r>
    </w:p>
    <w:p w:rsidR="00985DE0" w:rsidRDefault="00985DE0" w:rsidP="0032457A">
      <w:r>
        <w:rPr>
          <w:lang w:val="en-US"/>
        </w:rPr>
        <w:t>obj</w:t>
      </w:r>
      <w:r w:rsidRPr="00985DE0">
        <w:t>.</w:t>
      </w:r>
      <w:r>
        <w:rPr>
          <w:lang w:val="en-US"/>
        </w:rPr>
        <w:t>colors</w:t>
      </w:r>
      <w:r>
        <w:t>- откуда мы хотим это вытащить</w:t>
      </w:r>
    </w:p>
    <w:p w:rsidR="000F26A1" w:rsidRDefault="000F26A1" w:rsidP="0032457A"/>
    <w:p w:rsidR="000F26A1" w:rsidRDefault="000F26A1" w:rsidP="0032457A">
      <w:r>
        <w:t xml:space="preserve">Как работает </w:t>
      </w:r>
      <w:r>
        <w:rPr>
          <w:lang w:val="en-US"/>
        </w:rPr>
        <w:t>JS</w:t>
      </w:r>
      <w:r w:rsidRPr="000F26A1">
        <w:t xml:space="preserve">. </w:t>
      </w:r>
      <w:r>
        <w:t xml:space="preserve">Там почти все через объекты. Откуда у строки метод </w:t>
      </w:r>
      <w:r>
        <w:rPr>
          <w:lang w:val="en-US"/>
        </w:rPr>
        <w:t>ToUpperCase</w:t>
      </w:r>
      <w:r w:rsidRPr="000F26A1">
        <w:t xml:space="preserve"> </w:t>
      </w:r>
      <w:r>
        <w:t>? дело в том что строка на базовом уровне тоже является объектом и получает этот метод через цепочку прототипов</w:t>
      </w:r>
      <w:r w:rsidR="0077400F">
        <w:t xml:space="preserve"> . </w:t>
      </w:r>
    </w:p>
    <w:p w:rsidR="0077400F" w:rsidRDefault="0077400F" w:rsidP="0032457A">
      <w:pPr>
        <w:rPr>
          <w:b/>
        </w:rPr>
      </w:pPr>
      <w:r w:rsidRPr="0077400F">
        <w:rPr>
          <w:b/>
          <w:lang w:val="en-US"/>
        </w:rPr>
        <w:t>JS</w:t>
      </w:r>
      <w:r w:rsidRPr="0077400F">
        <w:rPr>
          <w:b/>
        </w:rPr>
        <w:t xml:space="preserve"> считается объектно-ориентированным языком и все сущности, которые в нем есть сводятся к объектам</w:t>
      </w:r>
    </w:p>
    <w:p w:rsidR="00F45173" w:rsidRDefault="00F45173" w:rsidP="0032457A">
      <w:pPr>
        <w:rPr>
          <w:b/>
          <w:sz w:val="32"/>
          <w:szCs w:val="32"/>
        </w:rPr>
      </w:pPr>
      <w:r>
        <w:rPr>
          <w:b/>
          <w:sz w:val="32"/>
          <w:szCs w:val="32"/>
        </w:rPr>
        <w:t>Массивы и псевдомассивы</w:t>
      </w:r>
      <w:r w:rsidR="00F16793">
        <w:rPr>
          <w:b/>
          <w:sz w:val="32"/>
          <w:szCs w:val="32"/>
        </w:rPr>
        <w:t>.</w:t>
      </w:r>
    </w:p>
    <w:p w:rsidR="00776FF9" w:rsidRDefault="00776FF9" w:rsidP="0032457A">
      <w:r w:rsidRPr="00776FF9">
        <w:t>Массив – это структура, которая содержит элементы по порядку.</w:t>
      </w:r>
    </w:p>
    <w:p w:rsidR="008A2AD5" w:rsidRDefault="008A2AD5" w:rsidP="0032457A">
      <w:r>
        <w:t xml:space="preserve">Методы массива </w:t>
      </w:r>
    </w:p>
    <w:p w:rsidR="008A2AD5" w:rsidRPr="008956CB" w:rsidRDefault="008A2AD5" w:rsidP="0032457A">
      <w:r>
        <w:rPr>
          <w:lang w:val="en-US"/>
        </w:rPr>
        <w:t>arr</w:t>
      </w:r>
      <w:r w:rsidR="00324E88">
        <w:t xml:space="preserve"> = [</w:t>
      </w:r>
      <w:r w:rsidRPr="008956CB">
        <w:t>1,2,3,4,5];</w:t>
      </w:r>
    </w:p>
    <w:p w:rsidR="008A2AD5" w:rsidRDefault="008A2AD5" w:rsidP="0032457A">
      <w:r>
        <w:rPr>
          <w:lang w:val="en-US"/>
        </w:rPr>
        <w:t>arr</w:t>
      </w:r>
      <w:r w:rsidRPr="008A2AD5">
        <w:t>.</w:t>
      </w:r>
      <w:r>
        <w:rPr>
          <w:lang w:val="en-US"/>
        </w:rPr>
        <w:t>pop</w:t>
      </w:r>
      <w:r w:rsidRPr="008A2AD5">
        <w:t xml:space="preserve">() – </w:t>
      </w:r>
      <w:r>
        <w:t>удаляет последний элемент из массива</w:t>
      </w:r>
    </w:p>
    <w:p w:rsidR="00B04842" w:rsidRDefault="00B04842" w:rsidP="0032457A">
      <w:r>
        <w:rPr>
          <w:lang w:val="en-US"/>
        </w:rPr>
        <w:t>arr</w:t>
      </w:r>
      <w:r w:rsidRPr="008A2AD5">
        <w:t>.</w:t>
      </w:r>
      <w:r>
        <w:rPr>
          <w:lang w:val="en-US"/>
        </w:rPr>
        <w:t>push</w:t>
      </w:r>
      <w:r w:rsidRPr="00B04842">
        <w:t>(</w:t>
      </w:r>
      <w:r w:rsidR="00B87D0C">
        <w:t>8</w:t>
      </w:r>
      <w:r w:rsidRPr="00B04842">
        <w:t xml:space="preserve">) – </w:t>
      </w:r>
      <w:r>
        <w:t>добавляет элемент в конец массива</w:t>
      </w:r>
    </w:p>
    <w:p w:rsidR="00B87D0C" w:rsidRDefault="00B87D0C" w:rsidP="0032457A">
      <w:r>
        <w:t>Удалять или добавить первый элемент у массива, это значить поменять индексы у всех остальных. На больших массивах это может занимать время поэтому классические методы(</w:t>
      </w:r>
      <w:r>
        <w:rPr>
          <w:lang w:val="en-US"/>
        </w:rPr>
        <w:t>shift</w:t>
      </w:r>
      <w:r w:rsidR="008956CB">
        <w:t>, unsfi</w:t>
      </w:r>
      <w:r w:rsidR="008956CB">
        <w:rPr>
          <w:lang w:val="en-US"/>
        </w:rPr>
        <w:t>f</w:t>
      </w:r>
      <w:r>
        <w:t>t) для этого используются редко.</w:t>
      </w:r>
    </w:p>
    <w:p w:rsidR="004B45D8" w:rsidRDefault="00EE4281" w:rsidP="0032457A">
      <w:r>
        <w:rPr>
          <w:lang w:val="en-US"/>
        </w:rPr>
        <w:lastRenderedPageBreak/>
        <w:t xml:space="preserve">For (let value of arr) – </w:t>
      </w:r>
      <w:r>
        <w:t>бежим</w:t>
      </w:r>
      <w:r w:rsidRPr="00EE4281">
        <w:rPr>
          <w:lang w:val="en-US"/>
        </w:rPr>
        <w:t xml:space="preserve"> </w:t>
      </w:r>
      <w:r>
        <w:rPr>
          <w:lang w:val="en-US"/>
        </w:rPr>
        <w:t xml:space="preserve">value </w:t>
      </w:r>
      <w:r>
        <w:t>по</w:t>
      </w:r>
      <w:r w:rsidRPr="00EE4281">
        <w:rPr>
          <w:lang w:val="en-US"/>
        </w:rPr>
        <w:t xml:space="preserve"> </w:t>
      </w:r>
      <w:r>
        <w:rPr>
          <w:lang w:val="en-US"/>
        </w:rPr>
        <w:t xml:space="preserve">arr   - </w:t>
      </w:r>
      <w:r>
        <w:t>Перебор</w:t>
      </w:r>
      <w:r w:rsidRPr="00EE4281">
        <w:rPr>
          <w:lang w:val="en-US"/>
        </w:rPr>
        <w:t xml:space="preserve">.  </w:t>
      </w:r>
      <w:r>
        <w:t xml:space="preserve">Такая конструкция работает только с массивоподобными сущностями.  Объект такой конструкцией перебрать нельзя (для него существует </w:t>
      </w:r>
      <w:r>
        <w:rPr>
          <w:lang w:val="en-US"/>
        </w:rPr>
        <w:t>let</w:t>
      </w:r>
      <w:r w:rsidRPr="00EE4281">
        <w:t xml:space="preserve"> </w:t>
      </w:r>
      <w:r>
        <w:rPr>
          <w:lang w:val="en-US"/>
        </w:rPr>
        <w:t>value</w:t>
      </w:r>
      <w:r w:rsidRPr="00EE4281">
        <w:t xml:space="preserve"> </w:t>
      </w:r>
      <w:r>
        <w:rPr>
          <w:lang w:val="en-US"/>
        </w:rPr>
        <w:t>in</w:t>
      </w:r>
      <w:r w:rsidRPr="00EE4281">
        <w:t xml:space="preserve"> </w:t>
      </w:r>
      <w:r>
        <w:rPr>
          <w:lang w:val="en-US"/>
        </w:rPr>
        <w:t>obj</w:t>
      </w:r>
      <w:r>
        <w:t>)</w:t>
      </w:r>
      <w:r w:rsidR="001345BD">
        <w:t xml:space="preserve">. </w:t>
      </w:r>
    </w:p>
    <w:p w:rsidR="00EE4281" w:rsidRPr="00A75B3D" w:rsidRDefault="001345BD" w:rsidP="0032457A">
      <w:r>
        <w:t>Но</w:t>
      </w:r>
      <w:r w:rsidR="00A75B3D">
        <w:t xml:space="preserve"> для </w:t>
      </w:r>
      <w:r>
        <w:t>массив</w:t>
      </w:r>
      <w:r w:rsidR="00A75B3D">
        <w:t>а</w:t>
      </w:r>
      <w:r>
        <w:t xml:space="preserve"> можно </w:t>
      </w:r>
      <w:r w:rsidR="00A75B3D">
        <w:t xml:space="preserve">использовать конструкцию </w:t>
      </w:r>
      <w:r w:rsidR="00A75B3D">
        <w:rPr>
          <w:lang w:val="en-US"/>
        </w:rPr>
        <w:t>let</w:t>
      </w:r>
      <w:r w:rsidR="00A75B3D" w:rsidRPr="00EE4281">
        <w:t xml:space="preserve"> </w:t>
      </w:r>
      <w:r w:rsidR="00A75B3D">
        <w:rPr>
          <w:lang w:val="en-US"/>
        </w:rPr>
        <w:t>value</w:t>
      </w:r>
      <w:r w:rsidR="00A75B3D" w:rsidRPr="00EE4281">
        <w:t xml:space="preserve"> </w:t>
      </w:r>
      <w:r w:rsidR="00A75B3D">
        <w:rPr>
          <w:lang w:val="en-US"/>
        </w:rPr>
        <w:t>in</w:t>
      </w:r>
      <w:r w:rsidR="00A75B3D" w:rsidRPr="00EE4281">
        <w:t xml:space="preserve"> </w:t>
      </w:r>
      <w:r w:rsidR="00A75B3D">
        <w:rPr>
          <w:lang w:val="en-US"/>
        </w:rPr>
        <w:t>arr</w:t>
      </w:r>
      <w:r w:rsidR="00A75B3D" w:rsidRPr="00A75B3D">
        <w:t xml:space="preserve"> – тогда выводятся индексы, а не значения</w:t>
      </w:r>
      <w:r w:rsidR="00A75B3D">
        <w:t>(лучше такой вариант не брать)</w:t>
      </w:r>
    </w:p>
    <w:p w:rsidR="00971FDB" w:rsidRDefault="00971FDB" w:rsidP="0032457A"/>
    <w:p w:rsidR="00971FDB" w:rsidRPr="00971FDB" w:rsidRDefault="00971FDB" w:rsidP="0032457A">
      <w:r>
        <w:t xml:space="preserve">Если нашему массиву присвоить 100-й элемент </w:t>
      </w:r>
      <w:r>
        <w:rPr>
          <w:lang w:val="en-US"/>
        </w:rPr>
        <w:t>arr</w:t>
      </w:r>
      <w:r w:rsidRPr="00971FDB">
        <w:t>[99] = 15</w:t>
      </w:r>
      <w:r>
        <w:t xml:space="preserve">, то все остальные незаполненные индексы будут пустыми. Если обратиться к такому индексу, то он будет </w:t>
      </w:r>
      <w:r>
        <w:rPr>
          <w:lang w:val="en-US"/>
        </w:rPr>
        <w:t>undefined</w:t>
      </w:r>
    </w:p>
    <w:p w:rsidR="00971FDB" w:rsidRDefault="00971FDB" w:rsidP="0032457A">
      <w:r>
        <w:t xml:space="preserve">Также свойство </w:t>
      </w:r>
      <w:r>
        <w:rPr>
          <w:lang w:val="en-US"/>
        </w:rPr>
        <w:t>length</w:t>
      </w:r>
      <w:r w:rsidRPr="00971FDB">
        <w:t xml:space="preserve"> </w:t>
      </w:r>
      <w:r>
        <w:t>будет равно – 100 в</w:t>
      </w:r>
      <w:r w:rsidRPr="00971FDB">
        <w:t xml:space="preserve"> </w:t>
      </w:r>
      <w:r>
        <w:t>этом случае</w:t>
      </w:r>
      <w:r w:rsidRPr="00971FDB">
        <w:t>.</w:t>
      </w:r>
    </w:p>
    <w:p w:rsidR="0060693E" w:rsidRDefault="0060693E" w:rsidP="0032457A"/>
    <w:p w:rsidR="0060693E" w:rsidRDefault="0060693E" w:rsidP="0032457A">
      <w:r>
        <w:rPr>
          <w:lang w:val="en-US"/>
        </w:rPr>
        <w:t>forEach</w:t>
      </w:r>
      <w:r w:rsidRPr="0060693E">
        <w:t xml:space="preserve">() – </w:t>
      </w:r>
      <w:r>
        <w:t>позволяет гибко переб</w:t>
      </w:r>
      <w:r w:rsidR="008956CB">
        <w:t>и</w:t>
      </w:r>
      <w:r>
        <w:t xml:space="preserve">рать все элементы внутри массива. Он похож на конструкцию </w:t>
      </w:r>
      <w:r>
        <w:rPr>
          <w:lang w:val="en-US"/>
        </w:rPr>
        <w:t>For</w:t>
      </w:r>
      <w:r w:rsidRPr="00407B89">
        <w:t xml:space="preserve"> (</w:t>
      </w:r>
      <w:r>
        <w:rPr>
          <w:lang w:val="en-US"/>
        </w:rPr>
        <w:t>let</w:t>
      </w:r>
      <w:r w:rsidRPr="00407B89">
        <w:t xml:space="preserve"> </w:t>
      </w:r>
      <w:r>
        <w:rPr>
          <w:lang w:val="en-US"/>
        </w:rPr>
        <w:t>value</w:t>
      </w:r>
      <w:r w:rsidRPr="00407B89">
        <w:t xml:space="preserve"> </w:t>
      </w:r>
      <w:r>
        <w:rPr>
          <w:lang w:val="en-US"/>
        </w:rPr>
        <w:t>of</w:t>
      </w:r>
      <w:r w:rsidRPr="00407B89">
        <w:t xml:space="preserve"> </w:t>
      </w:r>
      <w:r>
        <w:rPr>
          <w:lang w:val="en-US"/>
        </w:rPr>
        <w:t>arr</w:t>
      </w:r>
      <w:r w:rsidRPr="00407B89">
        <w:t>)</w:t>
      </w:r>
      <w:r w:rsidR="00407B89">
        <w:t>, но с некоторыми отличиями. Мы его можем подробнее настроить.</w:t>
      </w:r>
    </w:p>
    <w:p w:rsidR="00407B89" w:rsidRDefault="00407B89" w:rsidP="0032457A">
      <w:r>
        <w:t>Мы можем добавить внутрь функцию и эту функция будет выполняться каждый раз для каждого элемента массива</w:t>
      </w:r>
    </w:p>
    <w:p w:rsidR="00407B89" w:rsidRPr="00407B89" w:rsidRDefault="00407B89" w:rsidP="0032457A">
      <w:pPr>
        <w:rPr>
          <w:lang w:val="en-US"/>
        </w:rPr>
      </w:pPr>
      <w:r w:rsidRPr="00407B89">
        <w:rPr>
          <w:lang w:val="en-US"/>
        </w:rPr>
        <w:t xml:space="preserve">Arr. </w:t>
      </w:r>
      <w:r>
        <w:rPr>
          <w:lang w:val="en-US"/>
        </w:rPr>
        <w:t>forEach</w:t>
      </w:r>
      <w:r w:rsidRPr="00407B89">
        <w:rPr>
          <w:lang w:val="en-US"/>
        </w:rPr>
        <w:t xml:space="preserve">( </w:t>
      </w:r>
      <w:r>
        <w:rPr>
          <w:lang w:val="en-US"/>
        </w:rPr>
        <w:t>function</w:t>
      </w:r>
      <w:r w:rsidRPr="00407B89">
        <w:rPr>
          <w:lang w:val="en-US"/>
        </w:rPr>
        <w:t>(</w:t>
      </w:r>
      <w:r>
        <w:rPr>
          <w:lang w:val="en-US"/>
        </w:rPr>
        <w:t>item, I,</w:t>
      </w:r>
      <w:r w:rsidRPr="00407B89">
        <w:rPr>
          <w:lang w:val="en-US"/>
        </w:rPr>
        <w:t xml:space="preserve"> arr</w:t>
      </w:r>
      <w:r>
        <w:rPr>
          <w:lang w:val="en-US"/>
        </w:rPr>
        <w:t xml:space="preserve"> </w:t>
      </w:r>
      <w:r w:rsidRPr="00407B89">
        <w:rPr>
          <w:lang w:val="en-US"/>
        </w:rPr>
        <w:t xml:space="preserve">){} ); </w:t>
      </w:r>
    </w:p>
    <w:p w:rsidR="00407B89" w:rsidRDefault="00407B89" w:rsidP="0032457A">
      <w:r>
        <w:t xml:space="preserve">Эта колбекфункция может в себя включать 3 аргумента. </w:t>
      </w:r>
    </w:p>
    <w:p w:rsidR="00407B89" w:rsidRPr="0021547F" w:rsidRDefault="00407B89" w:rsidP="0032457A">
      <w:r>
        <w:t xml:space="preserve">1-й аргумент, тот который мы перебираем (например, </w:t>
      </w:r>
      <w:r>
        <w:rPr>
          <w:lang w:val="en-US"/>
        </w:rPr>
        <w:t>item</w:t>
      </w:r>
      <w:r>
        <w:t>)</w:t>
      </w:r>
      <w:r w:rsidR="0021547F">
        <w:t>. Это значение ключа.</w:t>
      </w:r>
    </w:p>
    <w:p w:rsidR="00407B89" w:rsidRDefault="00407B89" w:rsidP="0032457A">
      <w:r w:rsidRPr="00407B89">
        <w:t>2-</w:t>
      </w:r>
      <w:r>
        <w:t>й аргумент это номер по порядку (i)</w:t>
      </w:r>
    </w:p>
    <w:p w:rsidR="00407B89" w:rsidRDefault="00407B89" w:rsidP="0032457A">
      <w:r w:rsidRPr="00407B89">
        <w:t>3-</w:t>
      </w:r>
      <w:r>
        <w:t>й аргумент это ссылка на тот массив который мы перебираем</w:t>
      </w:r>
      <w:r w:rsidRPr="00407B89">
        <w:t xml:space="preserve"> (</w:t>
      </w:r>
      <w:r>
        <w:rPr>
          <w:lang w:val="en-US"/>
        </w:rPr>
        <w:t>arr</w:t>
      </w:r>
      <w:r w:rsidRPr="00407B89">
        <w:t>)</w:t>
      </w:r>
    </w:p>
    <w:p w:rsidR="0021547F" w:rsidRPr="0021547F" w:rsidRDefault="0021547F" w:rsidP="0032457A">
      <w:pPr>
        <w:rPr>
          <w:b/>
        </w:rPr>
      </w:pPr>
      <w:r w:rsidRPr="0021547F">
        <w:rPr>
          <w:b/>
        </w:rPr>
        <w:t xml:space="preserve">Когда использовать </w:t>
      </w:r>
      <w:r w:rsidRPr="0021547F">
        <w:rPr>
          <w:b/>
          <w:lang w:val="en-US"/>
        </w:rPr>
        <w:t>forEach</w:t>
      </w:r>
      <w:r w:rsidRPr="0021547F">
        <w:rPr>
          <w:b/>
        </w:rPr>
        <w:t>(), а когда (</w:t>
      </w:r>
      <w:r w:rsidRPr="0021547F">
        <w:rPr>
          <w:b/>
          <w:lang w:val="en-US"/>
        </w:rPr>
        <w:t>let</w:t>
      </w:r>
      <w:r w:rsidRPr="0021547F">
        <w:rPr>
          <w:b/>
        </w:rPr>
        <w:t xml:space="preserve"> </w:t>
      </w:r>
      <w:r w:rsidRPr="0021547F">
        <w:rPr>
          <w:b/>
          <w:lang w:val="en-US"/>
        </w:rPr>
        <w:t>value</w:t>
      </w:r>
      <w:r w:rsidRPr="0021547F">
        <w:rPr>
          <w:b/>
        </w:rPr>
        <w:t xml:space="preserve"> </w:t>
      </w:r>
      <w:r w:rsidRPr="0021547F">
        <w:rPr>
          <w:b/>
          <w:lang w:val="en-US"/>
        </w:rPr>
        <w:t>of</w:t>
      </w:r>
      <w:r w:rsidRPr="0021547F">
        <w:rPr>
          <w:b/>
        </w:rPr>
        <w:t xml:space="preserve"> </w:t>
      </w:r>
      <w:r w:rsidRPr="0021547F">
        <w:rPr>
          <w:b/>
          <w:lang w:val="en-US"/>
        </w:rPr>
        <w:t>arr</w:t>
      </w:r>
      <w:r w:rsidRPr="0021547F">
        <w:rPr>
          <w:b/>
        </w:rPr>
        <w:t>) ?</w:t>
      </w:r>
    </w:p>
    <w:p w:rsidR="0021547F" w:rsidRDefault="0021547F" w:rsidP="0032457A">
      <w:r>
        <w:t xml:space="preserve">В основном используют </w:t>
      </w:r>
      <w:r>
        <w:rPr>
          <w:lang w:val="en-US"/>
        </w:rPr>
        <w:t>forEach</w:t>
      </w:r>
      <w:r w:rsidRPr="0060693E">
        <w:t>()</w:t>
      </w:r>
      <w:r>
        <w:t xml:space="preserve">, но в конструкции </w:t>
      </w:r>
      <w:r w:rsidRPr="00407B89">
        <w:t>(</w:t>
      </w:r>
      <w:r>
        <w:rPr>
          <w:lang w:val="en-US"/>
        </w:rPr>
        <w:t>let</w:t>
      </w:r>
      <w:r w:rsidRPr="00407B89">
        <w:t xml:space="preserve"> </w:t>
      </w:r>
      <w:r>
        <w:rPr>
          <w:lang w:val="en-US"/>
        </w:rPr>
        <w:t>value</w:t>
      </w:r>
      <w:r w:rsidRPr="00407B89">
        <w:t xml:space="preserve"> </w:t>
      </w:r>
      <w:r>
        <w:rPr>
          <w:lang w:val="en-US"/>
        </w:rPr>
        <w:t>of</w:t>
      </w:r>
      <w:r w:rsidRPr="00407B89">
        <w:t xml:space="preserve"> </w:t>
      </w:r>
      <w:r>
        <w:rPr>
          <w:lang w:val="en-US"/>
        </w:rPr>
        <w:t>arr</w:t>
      </w:r>
      <w:r w:rsidRPr="00407B89">
        <w:t>)</w:t>
      </w:r>
      <w:r>
        <w:t xml:space="preserve"> можно использовать ключевые слова break, continue. Если они нам нужны то используем </w:t>
      </w:r>
      <w:r w:rsidRPr="00407B89">
        <w:t>(</w:t>
      </w:r>
      <w:r>
        <w:rPr>
          <w:lang w:val="en-US"/>
        </w:rPr>
        <w:t>let</w:t>
      </w:r>
      <w:r w:rsidRPr="00407B89">
        <w:t xml:space="preserve"> </w:t>
      </w:r>
      <w:r>
        <w:rPr>
          <w:lang w:val="en-US"/>
        </w:rPr>
        <w:t>value</w:t>
      </w:r>
      <w:r w:rsidRPr="00407B89">
        <w:t xml:space="preserve"> </w:t>
      </w:r>
      <w:r>
        <w:rPr>
          <w:lang w:val="en-US"/>
        </w:rPr>
        <w:t>of</w:t>
      </w:r>
      <w:r w:rsidRPr="00407B89">
        <w:t xml:space="preserve"> </w:t>
      </w:r>
      <w:r>
        <w:rPr>
          <w:lang w:val="en-US"/>
        </w:rPr>
        <w:t>arr</w:t>
      </w:r>
      <w:r w:rsidRPr="00407B89">
        <w:t>)</w:t>
      </w:r>
    </w:p>
    <w:p w:rsidR="00CF2988" w:rsidRDefault="00CF2988" w:rsidP="0032457A">
      <w:r>
        <w:rPr>
          <w:lang w:val="en-US"/>
        </w:rPr>
        <w:t>str</w:t>
      </w:r>
      <w:r w:rsidRPr="00CF2988">
        <w:t>.</w:t>
      </w:r>
      <w:r>
        <w:rPr>
          <w:lang w:val="en-US"/>
        </w:rPr>
        <w:t>split</w:t>
      </w:r>
      <w:r w:rsidRPr="00CF2988">
        <w:t xml:space="preserve">(‘, ’) – </w:t>
      </w:r>
      <w:r>
        <w:t>ра</w:t>
      </w:r>
      <w:r w:rsidRPr="00CF2988">
        <w:t xml:space="preserve">зделяет </w:t>
      </w:r>
      <w:r>
        <w:t xml:space="preserve">строку </w:t>
      </w:r>
      <w:r>
        <w:rPr>
          <w:lang w:val="en-US"/>
        </w:rPr>
        <w:t>str</w:t>
      </w:r>
      <w:r>
        <w:t xml:space="preserve"> через размелитель (</w:t>
      </w:r>
      <w:r w:rsidRPr="00CF2988">
        <w:t>,</w:t>
      </w:r>
      <w:r>
        <w:t>)</w:t>
      </w:r>
      <w:r w:rsidRPr="00CF2988">
        <w:t xml:space="preserve"> </w:t>
      </w:r>
      <w:r>
        <w:t>на элементы и создает из них массив</w:t>
      </w:r>
    </w:p>
    <w:p w:rsidR="00071D1B" w:rsidRDefault="00071D1B" w:rsidP="0032457A">
      <w:r>
        <w:rPr>
          <w:lang w:val="en-US"/>
        </w:rPr>
        <w:t>arr</w:t>
      </w:r>
      <w:r w:rsidRPr="00071D1B">
        <w:t>.</w:t>
      </w:r>
      <w:r>
        <w:rPr>
          <w:lang w:val="en-US"/>
        </w:rPr>
        <w:t>join</w:t>
      </w:r>
      <w:r w:rsidRPr="00071D1B">
        <w:t xml:space="preserve">(‘; ’) – склеивает </w:t>
      </w:r>
      <w:r>
        <w:t>элементы массива в строку через разделитель (</w:t>
      </w:r>
      <w:r w:rsidRPr="00071D1B">
        <w:t>;</w:t>
      </w:r>
      <w:r>
        <w:t>)</w:t>
      </w:r>
    </w:p>
    <w:p w:rsidR="0007524D" w:rsidRDefault="0007524D" w:rsidP="0032457A">
      <w:r>
        <w:rPr>
          <w:lang w:val="en-US"/>
        </w:rPr>
        <w:t>arr</w:t>
      </w:r>
      <w:r w:rsidRPr="0007524D">
        <w:t>.</w:t>
      </w:r>
      <w:r>
        <w:rPr>
          <w:lang w:val="en-US"/>
        </w:rPr>
        <w:t>sort</w:t>
      </w:r>
      <w:r w:rsidRPr="0007524D">
        <w:t xml:space="preserve">() – сортирует </w:t>
      </w:r>
      <w:r>
        <w:t xml:space="preserve">элементы в алфавитном порядке. Сортирует все как строки. Но этот метод во внутрь может принимать </w:t>
      </w:r>
      <w:r>
        <w:rPr>
          <w:lang w:val="en-US"/>
        </w:rPr>
        <w:t>callback</w:t>
      </w:r>
      <w:r w:rsidRPr="008956CB">
        <w:t xml:space="preserve"> </w:t>
      </w:r>
      <w:r>
        <w:t xml:space="preserve">функцию </w:t>
      </w:r>
    </w:p>
    <w:p w:rsidR="002C0164" w:rsidRDefault="002C0164" w:rsidP="0032457A"/>
    <w:p w:rsidR="002C0164" w:rsidRPr="002C0164" w:rsidRDefault="002C0164" w:rsidP="0032457A">
      <w:r>
        <w:t xml:space="preserve">Почитать про </w:t>
      </w:r>
      <w:r>
        <w:rPr>
          <w:lang w:val="en-US"/>
        </w:rPr>
        <w:t>sort</w:t>
      </w:r>
      <w:r w:rsidRPr="002C0164">
        <w:t xml:space="preserve"> </w:t>
      </w:r>
      <w:r>
        <w:t>по ссылке из урока (</w:t>
      </w:r>
      <w:r w:rsidRPr="002C0164">
        <w:t>http://algolist.ru/sort/quick_sort.php</w:t>
      </w:r>
      <w:r>
        <w:t>)</w:t>
      </w:r>
    </w:p>
    <w:p w:rsidR="00D828C9" w:rsidRDefault="00D828C9" w:rsidP="0032457A">
      <w:r>
        <w:rPr>
          <w:noProof/>
          <w:lang w:val="en-US"/>
        </w:rPr>
        <w:lastRenderedPageBreak/>
        <w:drawing>
          <wp:inline distT="0" distB="0" distL="0" distR="0">
            <wp:extent cx="3000375" cy="3482403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946EE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569" cy="3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C9" w:rsidRDefault="00D828C9" w:rsidP="0032457A">
      <w:r>
        <w:rPr>
          <w:noProof/>
          <w:lang w:val="en-US"/>
        </w:rPr>
        <w:drawing>
          <wp:inline distT="0" distB="0" distL="0" distR="0">
            <wp:extent cx="5940425" cy="5393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94C8F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12" w:rsidRDefault="009D437D" w:rsidP="0032457A">
      <w:r>
        <w:lastRenderedPageBreak/>
        <w:t xml:space="preserve">Метод </w:t>
      </w:r>
      <w:r w:rsidR="00715615">
        <w:rPr>
          <w:lang w:val="en-US"/>
        </w:rPr>
        <w:t>forEac</w:t>
      </w:r>
      <w:r>
        <w:rPr>
          <w:lang w:val="en-US"/>
        </w:rPr>
        <w:t>h</w:t>
      </w:r>
      <w:r w:rsidRPr="009D437D">
        <w:t xml:space="preserve"> </w:t>
      </w:r>
      <w:r>
        <w:t xml:space="preserve"> п</w:t>
      </w:r>
      <w:r w:rsidR="00DB1487">
        <w:t>росто перебирает массив и ничег</w:t>
      </w:r>
      <w:r>
        <w:t>о</w:t>
      </w:r>
      <w:r w:rsidR="00DB1487">
        <w:t xml:space="preserve"> </w:t>
      </w:r>
      <w:r>
        <w:t xml:space="preserve">с ним </w:t>
      </w:r>
      <w:r w:rsidR="00DB1487">
        <w:t>не делает, а другие методы могу</w:t>
      </w:r>
      <w:r>
        <w:t>т</w:t>
      </w:r>
      <w:r w:rsidR="00DB1487">
        <w:t xml:space="preserve"> </w:t>
      </w:r>
      <w:r>
        <w:t>менять сами элементы (</w:t>
      </w:r>
      <w:r>
        <w:rPr>
          <w:lang w:val="en-US"/>
        </w:rPr>
        <w:t>map</w:t>
      </w:r>
      <w:r w:rsidRPr="009D437D">
        <w:t xml:space="preserve">, </w:t>
      </w:r>
      <w:r>
        <w:rPr>
          <w:lang w:val="en-US"/>
        </w:rPr>
        <w:t>filter</w:t>
      </w:r>
      <w:r w:rsidRPr="009D437D">
        <w:t xml:space="preserve"> </w:t>
      </w:r>
      <w:r>
        <w:t>итд)</w:t>
      </w:r>
    </w:p>
    <w:p w:rsidR="00784AAF" w:rsidRDefault="00784AAF" w:rsidP="0032457A">
      <w:pPr>
        <w:rPr>
          <w:rFonts w:ascii="Segoe UI" w:hAnsi="Segoe UI" w:cs="Segoe UI"/>
          <w:color w:val="313130"/>
          <w:shd w:val="clear" w:color="auto" w:fill="FFFFFF"/>
        </w:rPr>
      </w:pPr>
      <w:r>
        <w:rPr>
          <w:rFonts w:ascii="Segoe UI" w:hAnsi="Segoe UI" w:cs="Segoe UI"/>
          <w:color w:val="313130"/>
          <w:shd w:val="clear" w:color="auto" w:fill="FFFFFF"/>
        </w:rPr>
        <w:t>Метод </w:t>
      </w:r>
      <w:hyperlink r:id="rId16" w:history="1">
        <w:r>
          <w:rPr>
            <w:rStyle w:val="Hyperlink"/>
            <w:rFonts w:ascii="Segoe UI" w:hAnsi="Segoe UI" w:cs="Segoe UI"/>
            <w:shd w:val="clear" w:color="auto" w:fill="FFFFFF"/>
          </w:rPr>
          <w:t>arr.splice(str)</w:t>
        </w:r>
      </w:hyperlink>
      <w:r>
        <w:rPr>
          <w:rFonts w:ascii="Segoe UI" w:hAnsi="Segoe UI" w:cs="Segoe UI"/>
          <w:color w:val="313130"/>
          <w:shd w:val="clear" w:color="auto" w:fill="FFFFFF"/>
        </w:rPr>
        <w:t> – это универсальный «швейцарский нож» для работы с массивами. Умеет всё: добавлять, удалять и заменять элементы.</w:t>
      </w:r>
    </w:p>
    <w:p w:rsidR="00784AAF" w:rsidRPr="00784AAF" w:rsidRDefault="00784AAF" w:rsidP="0032457A">
      <w:pPr>
        <w:rPr>
          <w:rFonts w:ascii="Segoe UI" w:hAnsi="Segoe UI" w:cs="Segoe UI"/>
          <w:color w:val="313130"/>
          <w:shd w:val="clear" w:color="auto" w:fill="FFFFFF"/>
        </w:rPr>
      </w:pPr>
      <w:r w:rsidRPr="00784AAF">
        <w:rPr>
          <w:rFonts w:ascii="Consolas" w:hAnsi="Consolas"/>
          <w:color w:val="313130"/>
          <w:shd w:val="clear" w:color="auto" w:fill="F7F4F3"/>
          <w:lang w:val="en-US"/>
        </w:rPr>
        <w:t>arr</w:t>
      </w:r>
      <w:r w:rsidRPr="00784AAF">
        <w:rPr>
          <w:rStyle w:val="token"/>
          <w:rFonts w:ascii="Consolas" w:hAnsi="Consolas"/>
          <w:shd w:val="clear" w:color="auto" w:fill="F7F4F3"/>
        </w:rPr>
        <w:t>.</w:t>
      </w:r>
      <w:r w:rsidRPr="00784AAF">
        <w:rPr>
          <w:rStyle w:val="token"/>
          <w:rFonts w:ascii="Consolas" w:hAnsi="Consolas"/>
          <w:shd w:val="clear" w:color="auto" w:fill="F7F4F3"/>
          <w:lang w:val="en-US"/>
        </w:rPr>
        <w:t>splice</w:t>
      </w:r>
      <w:r w:rsidRPr="00784AAF">
        <w:rPr>
          <w:rStyle w:val="token"/>
          <w:rFonts w:ascii="Consolas" w:hAnsi="Consolas"/>
          <w:shd w:val="clear" w:color="auto" w:fill="F7F4F3"/>
        </w:rPr>
        <w:t>(</w:t>
      </w:r>
      <w:r w:rsidRPr="00784AAF">
        <w:rPr>
          <w:rFonts w:ascii="Consolas" w:hAnsi="Consolas"/>
          <w:color w:val="313130"/>
          <w:shd w:val="clear" w:color="auto" w:fill="F7F4F3"/>
          <w:lang w:val="en-US"/>
        </w:rPr>
        <w:t>index</w:t>
      </w:r>
      <w:r w:rsidRPr="00784AAF">
        <w:rPr>
          <w:rStyle w:val="token"/>
          <w:rFonts w:ascii="Consolas" w:hAnsi="Consolas"/>
          <w:shd w:val="clear" w:color="auto" w:fill="F7F4F3"/>
        </w:rPr>
        <w:t>[,</w:t>
      </w:r>
      <w:r w:rsidRPr="00784AAF">
        <w:rPr>
          <w:rFonts w:ascii="Consolas" w:hAnsi="Consolas"/>
          <w:color w:val="313130"/>
          <w:shd w:val="clear" w:color="auto" w:fill="F7F4F3"/>
        </w:rPr>
        <w:t xml:space="preserve"> </w:t>
      </w:r>
      <w:r w:rsidRPr="00784AAF">
        <w:rPr>
          <w:rFonts w:ascii="Consolas" w:hAnsi="Consolas"/>
          <w:color w:val="313130"/>
          <w:shd w:val="clear" w:color="auto" w:fill="F7F4F3"/>
          <w:lang w:val="en-US"/>
        </w:rPr>
        <w:t>deleteCount</w:t>
      </w:r>
      <w:r w:rsidRPr="00784AAF">
        <w:rPr>
          <w:rStyle w:val="token"/>
          <w:rFonts w:ascii="Consolas" w:hAnsi="Consolas"/>
          <w:shd w:val="clear" w:color="auto" w:fill="F7F4F3"/>
        </w:rPr>
        <w:t>,</w:t>
      </w:r>
      <w:r w:rsidRPr="00784AAF">
        <w:rPr>
          <w:rFonts w:ascii="Consolas" w:hAnsi="Consolas"/>
          <w:color w:val="313130"/>
          <w:shd w:val="clear" w:color="auto" w:fill="F7F4F3"/>
        </w:rPr>
        <w:t xml:space="preserve"> </w:t>
      </w:r>
      <w:r w:rsidRPr="00784AAF">
        <w:rPr>
          <w:rFonts w:ascii="Consolas" w:hAnsi="Consolas"/>
          <w:color w:val="313130"/>
          <w:shd w:val="clear" w:color="auto" w:fill="F7F4F3"/>
          <w:lang w:val="en-US"/>
        </w:rPr>
        <w:t>elem</w:t>
      </w:r>
      <w:r w:rsidRPr="00784AAF">
        <w:rPr>
          <w:rFonts w:ascii="Consolas" w:hAnsi="Consolas"/>
          <w:color w:val="313130"/>
          <w:shd w:val="clear" w:color="auto" w:fill="F7F4F3"/>
        </w:rPr>
        <w:t>1</w:t>
      </w:r>
      <w:r w:rsidRPr="00784AAF">
        <w:rPr>
          <w:rStyle w:val="token"/>
          <w:rFonts w:ascii="Consolas" w:hAnsi="Consolas"/>
          <w:shd w:val="clear" w:color="auto" w:fill="F7F4F3"/>
        </w:rPr>
        <w:t>,</w:t>
      </w:r>
      <w:r w:rsidRPr="00784AAF">
        <w:rPr>
          <w:rFonts w:ascii="Consolas" w:hAnsi="Consolas"/>
          <w:color w:val="313130"/>
          <w:shd w:val="clear" w:color="auto" w:fill="F7F4F3"/>
        </w:rPr>
        <w:t xml:space="preserve"> </w:t>
      </w:r>
      <w:r w:rsidRPr="00784AAF">
        <w:rPr>
          <w:rStyle w:val="token"/>
          <w:rFonts w:ascii="Consolas" w:hAnsi="Consolas"/>
          <w:shd w:val="clear" w:color="auto" w:fill="F7F4F3"/>
        </w:rPr>
        <w:t>...,</w:t>
      </w:r>
      <w:r w:rsidRPr="00784AAF">
        <w:rPr>
          <w:rFonts w:ascii="Consolas" w:hAnsi="Consolas"/>
          <w:color w:val="313130"/>
          <w:shd w:val="clear" w:color="auto" w:fill="F7F4F3"/>
        </w:rPr>
        <w:t xml:space="preserve"> </w:t>
      </w:r>
      <w:r w:rsidRPr="00784AAF">
        <w:rPr>
          <w:rFonts w:ascii="Consolas" w:hAnsi="Consolas"/>
          <w:color w:val="313130"/>
          <w:shd w:val="clear" w:color="auto" w:fill="F7F4F3"/>
          <w:lang w:val="en-US"/>
        </w:rPr>
        <w:t>elemN</w:t>
      </w:r>
      <w:r w:rsidRPr="00784AAF">
        <w:rPr>
          <w:rStyle w:val="token"/>
          <w:rFonts w:ascii="Consolas" w:hAnsi="Consolas"/>
          <w:shd w:val="clear" w:color="auto" w:fill="F7F4F3"/>
        </w:rPr>
        <w:t xml:space="preserve">]) </w:t>
      </w:r>
      <w:r>
        <w:rPr>
          <w:rFonts w:ascii="Segoe UI" w:hAnsi="Segoe UI" w:cs="Segoe UI"/>
          <w:color w:val="313130"/>
          <w:shd w:val="clear" w:color="auto" w:fill="FFFFFF"/>
        </w:rPr>
        <w:t>Он начинает с позиции </w:t>
      </w:r>
      <w:r>
        <w:rPr>
          <w:rStyle w:val="HTMLCode"/>
          <w:rFonts w:ascii="Consolas" w:eastAsiaTheme="minorHAnsi" w:hAnsi="Consolas"/>
          <w:sz w:val="24"/>
          <w:szCs w:val="24"/>
        </w:rPr>
        <w:t>index</w:t>
      </w:r>
      <w:r>
        <w:rPr>
          <w:rFonts w:ascii="Segoe UI" w:hAnsi="Segoe UI" w:cs="Segoe UI"/>
          <w:color w:val="313130"/>
          <w:shd w:val="clear" w:color="auto" w:fill="FFFFFF"/>
        </w:rPr>
        <w:t>, удаляет </w:t>
      </w:r>
      <w:r>
        <w:rPr>
          <w:rStyle w:val="HTMLCode"/>
          <w:rFonts w:ascii="Consolas" w:eastAsiaTheme="minorHAnsi" w:hAnsi="Consolas"/>
          <w:sz w:val="24"/>
          <w:szCs w:val="24"/>
        </w:rPr>
        <w:t>deleteCount</w:t>
      </w:r>
      <w:r>
        <w:rPr>
          <w:rFonts w:ascii="Segoe UI" w:hAnsi="Segoe UI" w:cs="Segoe UI"/>
          <w:color w:val="313130"/>
          <w:shd w:val="clear" w:color="auto" w:fill="FFFFFF"/>
        </w:rPr>
        <w:t> элементов и вставляет </w:t>
      </w:r>
      <w:r>
        <w:rPr>
          <w:rStyle w:val="HTMLCode"/>
          <w:rFonts w:ascii="Consolas" w:eastAsiaTheme="minorHAnsi" w:hAnsi="Consolas"/>
          <w:sz w:val="24"/>
          <w:szCs w:val="24"/>
        </w:rPr>
        <w:t>elem1, ..., elemN</w:t>
      </w:r>
      <w:r>
        <w:rPr>
          <w:rFonts w:ascii="Segoe UI" w:hAnsi="Segoe UI" w:cs="Segoe UI"/>
          <w:color w:val="313130"/>
          <w:shd w:val="clear" w:color="auto" w:fill="FFFFFF"/>
        </w:rPr>
        <w:t> на их место. Возвращает массив из удалённых элементов.</w:t>
      </w:r>
      <w:r w:rsidRPr="00784AAF">
        <w:rPr>
          <w:rFonts w:ascii="Segoe UI" w:hAnsi="Segoe UI" w:cs="Segoe UI"/>
          <w:color w:val="313130"/>
          <w:shd w:val="clear" w:color="auto" w:fill="FFFFFF"/>
        </w:rPr>
        <w:t xml:space="preserve"> </w:t>
      </w:r>
    </w:p>
    <w:p w:rsidR="00784AAF" w:rsidRPr="00AD024B" w:rsidRDefault="00784AAF" w:rsidP="0032457A">
      <w:r>
        <w:rPr>
          <w:rFonts w:ascii="Segoe UI" w:hAnsi="Segoe UI" w:cs="Segoe UI"/>
          <w:color w:val="313130"/>
          <w:shd w:val="clear" w:color="auto" w:fill="FFFFFF"/>
        </w:rPr>
        <w:t xml:space="preserve">Оставшиеся элементы сдвинулись и заняли освободившееся место, а не ключи с значение </w:t>
      </w:r>
      <w:r>
        <w:rPr>
          <w:rFonts w:ascii="Segoe UI" w:hAnsi="Segoe UI" w:cs="Segoe UI"/>
          <w:color w:val="313130"/>
          <w:shd w:val="clear" w:color="auto" w:fill="FFFFFF"/>
          <w:lang w:val="en-US"/>
        </w:rPr>
        <w:t>undefined</w:t>
      </w:r>
      <w:r>
        <w:rPr>
          <w:rFonts w:ascii="Segoe UI" w:hAnsi="Segoe UI" w:cs="Segoe UI"/>
          <w:color w:val="313130"/>
          <w:shd w:val="clear" w:color="auto" w:fill="FFFFFF"/>
        </w:rPr>
        <w:t>.</w:t>
      </w:r>
    </w:p>
    <w:p w:rsidR="00382C12" w:rsidRDefault="00382C12" w:rsidP="0032457A">
      <w:pPr>
        <w:rPr>
          <w:b/>
        </w:rPr>
      </w:pPr>
      <w:r w:rsidRPr="00FF56D2">
        <w:rPr>
          <w:b/>
        </w:rPr>
        <w:t>Псевдомассивы</w:t>
      </w:r>
    </w:p>
    <w:p w:rsidR="005A67AF" w:rsidRPr="005A67AF" w:rsidRDefault="005A67AF" w:rsidP="0032457A">
      <w:pPr>
        <w:rPr>
          <w:b/>
        </w:rPr>
      </w:pPr>
      <w:r w:rsidRPr="005A67AF">
        <w:rPr>
          <w:b/>
        </w:rPr>
        <w:t>https://habr.com/ru/post/336136/</w:t>
      </w:r>
      <w:r>
        <w:rPr>
          <w:b/>
        </w:rPr>
        <w:t xml:space="preserve"> - о псевдомассивах.</w:t>
      </w:r>
    </w:p>
    <w:p w:rsidR="00382C12" w:rsidRDefault="00382C12" w:rsidP="0032457A">
      <w:r>
        <w:t>Псевдомассив</w:t>
      </w:r>
      <w:r w:rsidR="00DB1487">
        <w:t xml:space="preserve"> -</w:t>
      </w:r>
      <w:r>
        <w:t xml:space="preserve"> это такой объект структура, которого совпадает со структурой массива.</w:t>
      </w:r>
      <w:r w:rsidR="00FF56D2">
        <w:t xml:space="preserve"> У таких псевдомассивов </w:t>
      </w:r>
      <w:r w:rsidR="00FF56D2" w:rsidRPr="00FF56D2">
        <w:rPr>
          <w:b/>
        </w:rPr>
        <w:t>не будет никаких методов</w:t>
      </w:r>
      <w:r w:rsidR="00FF56D2">
        <w:t>.</w:t>
      </w:r>
      <w:r w:rsidR="00E63FE3">
        <w:t xml:space="preserve"> Это просто структура, которая хранит данные по порядку.</w:t>
      </w:r>
    </w:p>
    <w:p w:rsidR="004C6E6B" w:rsidRDefault="004C6E6B" w:rsidP="0032457A">
      <w:r>
        <w:t xml:space="preserve">Строку можно представить как массив символов и обращаться можно к любому символу </w:t>
      </w:r>
    </w:p>
    <w:p w:rsidR="004C6E6B" w:rsidRPr="004E570C" w:rsidRDefault="004C6E6B" w:rsidP="0032457A">
      <w:r>
        <w:rPr>
          <w:lang w:val="en-US"/>
        </w:rPr>
        <w:t>Let</w:t>
      </w:r>
      <w:r w:rsidRPr="004E570C">
        <w:t xml:space="preserve"> </w:t>
      </w:r>
      <w:r>
        <w:rPr>
          <w:lang w:val="en-US"/>
        </w:rPr>
        <w:t>str</w:t>
      </w:r>
      <w:r w:rsidRPr="004E570C">
        <w:t xml:space="preserve"> = “</w:t>
      </w:r>
      <w:r>
        <w:rPr>
          <w:lang w:val="en-US"/>
        </w:rPr>
        <w:t>asdf</w:t>
      </w:r>
      <w:r w:rsidRPr="004E570C">
        <w:t xml:space="preserve">”;  </w:t>
      </w:r>
      <w:r>
        <w:rPr>
          <w:lang w:val="en-US"/>
        </w:rPr>
        <w:t>str</w:t>
      </w:r>
      <w:r w:rsidRPr="004E570C">
        <w:t xml:space="preserve">[1]// </w:t>
      </w:r>
      <w:r>
        <w:rPr>
          <w:lang w:val="en-US"/>
        </w:rPr>
        <w:t>s</w:t>
      </w:r>
      <w:r w:rsidRPr="004E570C">
        <w:t xml:space="preserve">  </w:t>
      </w:r>
    </w:p>
    <w:p w:rsidR="004C6E6B" w:rsidRPr="004C6E6B" w:rsidRDefault="004C6E6B" w:rsidP="0032457A">
      <w:r>
        <w:t>Или</w:t>
      </w:r>
      <w:r w:rsidRPr="004C6E6B">
        <w:t xml:space="preserve"> без объявления переменной “</w:t>
      </w:r>
      <w:r>
        <w:rPr>
          <w:lang w:val="en-US"/>
        </w:rPr>
        <w:t>zxcv</w:t>
      </w:r>
      <w:r w:rsidRPr="004C6E6B">
        <w:t xml:space="preserve">”[2] // </w:t>
      </w:r>
      <w:r>
        <w:rPr>
          <w:lang w:val="en-US"/>
        </w:rPr>
        <w:t>c</w:t>
      </w:r>
    </w:p>
    <w:p w:rsidR="004C6E6B" w:rsidRPr="004C6E6B" w:rsidRDefault="004C6E6B" w:rsidP="0032457A"/>
    <w:p w:rsidR="004F15B7" w:rsidRDefault="004F15B7" w:rsidP="0032457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Передача по ссылке или по значению, </w:t>
      </w:r>
      <w:r>
        <w:rPr>
          <w:b/>
          <w:sz w:val="32"/>
          <w:szCs w:val="32"/>
          <w:lang w:val="en-US"/>
        </w:rPr>
        <w:t>Spread</w:t>
      </w:r>
      <w:r w:rsidRPr="004F15B7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оператор</w:t>
      </w:r>
    </w:p>
    <w:p w:rsidR="000200C3" w:rsidRDefault="00804AB8" w:rsidP="0032457A">
      <w:r>
        <w:t>Примитивные типы данных (с</w:t>
      </w:r>
      <w:r w:rsidR="000200C3" w:rsidRPr="000200C3">
        <w:t>троки, логические значения, числа</w:t>
      </w:r>
      <w:r>
        <w:t>)</w:t>
      </w:r>
      <w:r w:rsidR="000200C3" w:rsidRPr="000200C3">
        <w:t xml:space="preserve"> передаются в другую переменную по значению</w:t>
      </w:r>
    </w:p>
    <w:p w:rsidR="00064005" w:rsidRDefault="00064005" w:rsidP="0032457A">
      <w:r>
        <w:t>Когда мы работаем с объектами (массивы, функции итд), то они передаются в другую переменную по ссылке. То есть новая переменная начинает ссылаться на тот же объект в памяти и может его менять.</w:t>
      </w:r>
      <w:r w:rsidR="00612746">
        <w:t xml:space="preserve"> В такую переменную кладется ссылка на этот объект, а не сам объект.</w:t>
      </w:r>
    </w:p>
    <w:p w:rsidR="00F52632" w:rsidRDefault="00F52632" w:rsidP="0032457A">
      <w:r>
        <w:t>Для того чтобы создать действительную копию другого объекта можно сделать следующее</w:t>
      </w:r>
      <w:r w:rsidRPr="00F52632">
        <w:t>:</w:t>
      </w:r>
    </w:p>
    <w:p w:rsidR="00F52632" w:rsidRDefault="00F52632" w:rsidP="00F52632">
      <w:pPr>
        <w:pStyle w:val="ListParagraph"/>
        <w:numPr>
          <w:ilvl w:val="0"/>
          <w:numId w:val="6"/>
        </w:numPr>
      </w:pPr>
      <w:r>
        <w:t>Цикл. Пробежаться по новому объекту и присвоить туда значения из другого.</w:t>
      </w:r>
    </w:p>
    <w:p w:rsidR="007D5EE2" w:rsidRDefault="003B6B8B" w:rsidP="003B6B8B">
      <w:pPr>
        <w:pStyle w:val="ListParagraph"/>
      </w:pPr>
      <w:r>
        <w:t>Глубокие и поверхностные копии объектов.</w:t>
      </w:r>
      <w:r>
        <w:tab/>
        <w:t xml:space="preserve"> </w:t>
      </w:r>
    </w:p>
    <w:p w:rsidR="003B6B8B" w:rsidRDefault="003B6B8B" w:rsidP="00D71216">
      <w:pPr>
        <w:pStyle w:val="ListParagraph"/>
      </w:pPr>
      <w:r>
        <w:t>Поверхностные копии объектов - это объекты которые имеют такие же свойства, что и у объекта откуда мы их брали.  И имеют такие же значения, но только для примитивов!!! Если одно из свойств является объектом</w:t>
      </w:r>
      <w:r w:rsidR="007D5EE2">
        <w:t>(любым ссылочным типом)</w:t>
      </w:r>
      <w:r>
        <w:t>, то оно копируется как ссылка</w:t>
      </w:r>
    </w:p>
    <w:p w:rsidR="003B6B8B" w:rsidRDefault="003B6B8B" w:rsidP="003B6B8B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3057525" cy="4493895"/>
            <wp:effectExtent l="0" t="0" r="952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44ED6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185" cy="45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CD8" w:rsidRDefault="00F07CD8" w:rsidP="003B6B8B">
      <w:pPr>
        <w:pStyle w:val="ListParagraph"/>
      </w:pPr>
      <w:r>
        <w:t>Глубокие копии объектов – это полные копии со всеми примитивными и ссылочными типами.</w:t>
      </w:r>
    </w:p>
    <w:p w:rsidR="00D71216" w:rsidRPr="008B2BDB" w:rsidRDefault="00D71216" w:rsidP="008B2BDB">
      <w:pPr>
        <w:pStyle w:val="ListParagraph"/>
        <w:numPr>
          <w:ilvl w:val="0"/>
          <w:numId w:val="6"/>
        </w:numPr>
        <w:spacing w:line="360" w:lineRule="auto"/>
      </w:pPr>
      <w:r w:rsidRPr="008B2BDB">
        <w:t>Object</w:t>
      </w:r>
      <w:r w:rsidRPr="00D71216">
        <w:t>.</w:t>
      </w:r>
      <w:r w:rsidRPr="008B2BDB">
        <w:t>assign</w:t>
      </w:r>
      <w:r w:rsidRPr="00D71216">
        <w:t>(</w:t>
      </w:r>
      <w:r w:rsidRPr="008B2BDB">
        <w:t>target</w:t>
      </w:r>
      <w:r w:rsidRPr="00D71216">
        <w:t xml:space="preserve">, … </w:t>
      </w:r>
      <w:r w:rsidRPr="008B2BDB">
        <w:t>sources</w:t>
      </w:r>
      <w:r w:rsidRPr="00D71216">
        <w:t xml:space="preserve">) </w:t>
      </w:r>
      <w:r>
        <w:t>–</w:t>
      </w:r>
      <w:r w:rsidRPr="00D71216">
        <w:t xml:space="preserve"> </w:t>
      </w:r>
      <w:r w:rsidR="004A4D20" w:rsidRPr="004A4D20">
        <w:t xml:space="preserve"> </w:t>
      </w:r>
      <w:r w:rsidR="004A4D20" w:rsidRPr="008B2BDB">
        <w:t>target</w:t>
      </w:r>
      <w:r w:rsidR="004A4D20" w:rsidRPr="004A4D20">
        <w:t xml:space="preserve">- тот объект в который мы хотим поместить </w:t>
      </w:r>
      <w:r w:rsidR="004A4D20" w:rsidRPr="008B2BDB">
        <w:t>sourses</w:t>
      </w:r>
    </w:p>
    <w:p w:rsidR="008B2BDB" w:rsidRDefault="008B2BDB" w:rsidP="008B2BDB">
      <w:pPr>
        <w:pStyle w:val="ListParagraph"/>
        <w:spacing w:line="360" w:lineRule="auto"/>
      </w:pPr>
      <w:r w:rsidRPr="008B2BDB">
        <w:t xml:space="preserve">Sourses – </w:t>
      </w:r>
      <w:r>
        <w:t xml:space="preserve">объект или объекты(перечисляем через запятую), которые мы помещаем в </w:t>
      </w:r>
      <w:r w:rsidRPr="008B2BDB">
        <w:t>target</w:t>
      </w:r>
    </w:p>
    <w:p w:rsidR="00D71216" w:rsidRDefault="00D71216" w:rsidP="008B2BDB">
      <w:pPr>
        <w:pStyle w:val="ListParagraph"/>
        <w:spacing w:line="360" w:lineRule="auto"/>
      </w:pPr>
      <w:r w:rsidRPr="008B2BDB">
        <w:t>Метод </w:t>
      </w:r>
      <w:r w:rsidRPr="008B2BDB">
        <w:rPr>
          <w:b/>
          <w:bCs/>
        </w:rPr>
        <w:t>Object.assign()</w:t>
      </w:r>
      <w:r w:rsidRPr="008B2BDB">
        <w:t> используется для копирования значений всех собственных перечисляемых свойств из одного или более исходных объектов в целевой объект. После копирования он возвращает целевой объект.</w:t>
      </w:r>
      <w:r w:rsidRPr="00D71216">
        <w:t xml:space="preserve"> </w:t>
      </w:r>
    </w:p>
    <w:p w:rsidR="00C90952" w:rsidRPr="00CF26A8" w:rsidRDefault="00C90952" w:rsidP="008B2BDB">
      <w:pPr>
        <w:pStyle w:val="ListParagraph"/>
        <w:spacing w:line="360" w:lineRule="auto"/>
      </w:pPr>
      <w:r>
        <w:t>Метод либо копирует один объект в другой, либо соединяет 2 и более объектов.</w:t>
      </w:r>
    </w:p>
    <w:p w:rsidR="00DB5C13" w:rsidRDefault="00DB5C13" w:rsidP="008B2BDB">
      <w:pPr>
        <w:pStyle w:val="ListParagraph"/>
        <w:spacing w:line="360" w:lineRule="auto"/>
        <w:rPr>
          <w:b/>
        </w:rPr>
      </w:pPr>
      <w:r w:rsidRPr="00DB5C13">
        <w:rPr>
          <w:b/>
        </w:rPr>
        <w:t>Метод использует поверхностное копирование. Создается поверхностная копия объекта</w:t>
      </w:r>
    </w:p>
    <w:p w:rsidR="00DC7073" w:rsidRPr="00126B01" w:rsidRDefault="00DC7073" w:rsidP="00DC7073">
      <w:pPr>
        <w:pStyle w:val="ListParagraph"/>
        <w:numPr>
          <w:ilvl w:val="0"/>
          <w:numId w:val="6"/>
        </w:numPr>
        <w:spacing w:line="360" w:lineRule="auto"/>
        <w:rPr>
          <w:b/>
        </w:rPr>
      </w:pPr>
      <w:r w:rsidRPr="00DC7073">
        <w:t>Для массивов существует метод</w:t>
      </w:r>
      <w:r w:rsidR="00271205" w:rsidRPr="00271205">
        <w:t xml:space="preserve"> </w:t>
      </w:r>
      <w:r w:rsidR="00271205">
        <w:rPr>
          <w:lang w:val="en-US"/>
        </w:rPr>
        <w:t>arr</w:t>
      </w:r>
      <w:r w:rsidR="00271205" w:rsidRPr="00271205">
        <w:t xml:space="preserve"> =</w:t>
      </w:r>
      <w:r w:rsidRPr="00DC7073">
        <w:t xml:space="preserve"> oldArr.slice(</w:t>
      </w:r>
      <w:r w:rsidR="00271205">
        <w:rPr>
          <w:lang w:val="en-US"/>
        </w:rPr>
        <w:t>beg</w:t>
      </w:r>
      <w:r w:rsidR="00271205" w:rsidRPr="00271205">
        <w:t xml:space="preserve">, </w:t>
      </w:r>
      <w:r w:rsidR="00271205">
        <w:rPr>
          <w:lang w:val="en-US"/>
        </w:rPr>
        <w:t>end</w:t>
      </w:r>
      <w:r w:rsidRPr="00DC7073">
        <w:t>) позволяет скопировать массив</w:t>
      </w:r>
      <w:r w:rsidR="00271205">
        <w:t>. Массив копируется поверхностно.</w:t>
      </w:r>
    </w:p>
    <w:p w:rsidR="00126B01" w:rsidRPr="00F91F5F" w:rsidRDefault="00126B01" w:rsidP="00DC7073">
      <w:pPr>
        <w:pStyle w:val="ListParagraph"/>
        <w:numPr>
          <w:ilvl w:val="0"/>
          <w:numId w:val="6"/>
        </w:numPr>
        <w:spacing w:line="360" w:lineRule="auto"/>
        <w:rPr>
          <w:b/>
        </w:rPr>
      </w:pPr>
      <w:r>
        <w:t>Оператор разворота(</w:t>
      </w:r>
      <w:r>
        <w:rPr>
          <w:lang w:val="en-US"/>
        </w:rPr>
        <w:t>Spread</w:t>
      </w:r>
      <w:r w:rsidRPr="00126B01">
        <w:t xml:space="preserve"> </w:t>
      </w:r>
      <w:r>
        <w:t>оператор)</w:t>
      </w:r>
      <w:r w:rsidR="00CC02E0">
        <w:t>. Разворачивает структуру</w:t>
      </w:r>
      <w:r>
        <w:t xml:space="preserve"> и превращает ее в набор каких-то данных</w:t>
      </w:r>
      <w:r w:rsidR="00CC02E0">
        <w:t>(отдельных элементов)</w:t>
      </w:r>
      <w:r>
        <w:t>.</w:t>
      </w:r>
      <w:r w:rsidR="00CC02E0">
        <w:t xml:space="preserve"> Развернуть массив можно при помощи синтаксиса const arr = [</w:t>
      </w:r>
      <w:r w:rsidR="00CC02E0" w:rsidRPr="00CC02E0">
        <w:t>…</w:t>
      </w:r>
      <w:r w:rsidR="00CC02E0">
        <w:rPr>
          <w:lang w:val="en-US"/>
        </w:rPr>
        <w:t>video</w:t>
      </w:r>
      <w:r w:rsidR="00CC02E0" w:rsidRPr="00CC02E0">
        <w:t>, …</w:t>
      </w:r>
      <w:r w:rsidR="00CC02E0">
        <w:rPr>
          <w:lang w:val="en-US"/>
        </w:rPr>
        <w:t>audio</w:t>
      </w:r>
      <w:r w:rsidR="00CC02E0" w:rsidRPr="00CC02E0">
        <w:t>, 45, 20</w:t>
      </w:r>
      <w:r w:rsidR="00CC02E0">
        <w:t>]</w:t>
      </w:r>
      <w:r w:rsidR="00CC02E0" w:rsidRPr="00CC02E0">
        <w:t xml:space="preserve"> – </w:t>
      </w:r>
      <w:r w:rsidR="00CC02E0">
        <w:t xml:space="preserve">в массиве </w:t>
      </w:r>
      <w:r w:rsidR="00CC02E0">
        <w:rPr>
          <w:lang w:val="en-US"/>
        </w:rPr>
        <w:t>arr</w:t>
      </w:r>
      <w:r w:rsidR="00CC02E0" w:rsidRPr="00CC02E0">
        <w:t xml:space="preserve"> </w:t>
      </w:r>
      <w:r w:rsidR="00CC02E0">
        <w:t xml:space="preserve">будут лежать все элементы из массива </w:t>
      </w:r>
      <w:r w:rsidR="00CC02E0">
        <w:rPr>
          <w:lang w:val="en-US"/>
        </w:rPr>
        <w:t>video</w:t>
      </w:r>
      <w:r w:rsidR="00CC02E0">
        <w:t xml:space="preserve"> и </w:t>
      </w:r>
      <w:r w:rsidR="00CC02E0">
        <w:rPr>
          <w:lang w:val="en-US"/>
        </w:rPr>
        <w:t>audio</w:t>
      </w:r>
      <w:r w:rsidR="00CC02E0">
        <w:t>, а также еще 45 и 20</w:t>
      </w:r>
      <w:r w:rsidR="00F91F5F">
        <w:t>.</w:t>
      </w:r>
      <w:r w:rsidR="009240B2" w:rsidRPr="009240B2">
        <w:t xml:space="preserve">  </w:t>
      </w:r>
      <w:r w:rsidR="009240B2">
        <w:t>Создается поверхностная копия объекта.</w:t>
      </w:r>
    </w:p>
    <w:p w:rsidR="00DB5C13" w:rsidRDefault="00F91F5F">
      <w:pPr>
        <w:pStyle w:val="ListParagraph"/>
        <w:spacing w:line="360" w:lineRule="auto"/>
      </w:pPr>
      <w:r>
        <w:t xml:space="preserve">Также спред оператор можно передавать в аргументы метода и он разложится по нужным аргументам </w:t>
      </w:r>
      <w:r>
        <w:rPr>
          <w:lang w:val="en-US"/>
        </w:rPr>
        <w:t>function</w:t>
      </w:r>
      <w:r w:rsidRPr="00F91F5F">
        <w:t xml:space="preserve"> (</w:t>
      </w:r>
      <w:r>
        <w:t>…</w:t>
      </w:r>
      <w:r>
        <w:rPr>
          <w:lang w:val="en-US"/>
        </w:rPr>
        <w:t>video</w:t>
      </w:r>
      <w:r w:rsidRPr="00F91F5F">
        <w:t>)</w:t>
      </w:r>
      <w:r w:rsidR="00535D25" w:rsidRPr="00535D25">
        <w:t>{};</w:t>
      </w:r>
    </w:p>
    <w:p w:rsidR="0033455C" w:rsidRDefault="0033455C" w:rsidP="0033455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Const arr = [1,2];</w:t>
      </w:r>
    </w:p>
    <w:p w:rsidR="0033455C" w:rsidRDefault="0033455C" w:rsidP="0033455C">
      <w:pPr>
        <w:pStyle w:val="ListParagraph"/>
        <w:spacing w:line="360" w:lineRule="auto"/>
      </w:pPr>
      <w:r>
        <w:rPr>
          <w:lang w:val="en-US"/>
        </w:rPr>
        <w:lastRenderedPageBreak/>
        <w:t>Const</w:t>
      </w:r>
      <w:r w:rsidRPr="0033455C">
        <w:t xml:space="preserve"> </w:t>
      </w:r>
      <w:r>
        <w:rPr>
          <w:lang w:val="en-US"/>
        </w:rPr>
        <w:t>newArr</w:t>
      </w:r>
      <w:r w:rsidRPr="0033455C">
        <w:t xml:space="preserve"> = […</w:t>
      </w:r>
      <w:r>
        <w:rPr>
          <w:lang w:val="en-US"/>
        </w:rPr>
        <w:t>arr</w:t>
      </w:r>
      <w:r w:rsidRPr="0033455C">
        <w:t xml:space="preserve">]; </w:t>
      </w:r>
      <w:r>
        <w:t xml:space="preserve">В этом случае создается копия </w:t>
      </w:r>
      <w:r>
        <w:rPr>
          <w:lang w:val="en-US"/>
        </w:rPr>
        <w:t>arr</w:t>
      </w:r>
      <w:r w:rsidRPr="0033455C">
        <w:t xml:space="preserve"> </w:t>
      </w:r>
      <w:r>
        <w:t xml:space="preserve">и </w:t>
      </w:r>
      <w:r>
        <w:rPr>
          <w:lang w:val="en-US"/>
        </w:rPr>
        <w:t>newArr</w:t>
      </w:r>
      <w:r w:rsidRPr="0033455C">
        <w:t xml:space="preserve"> </w:t>
      </w:r>
      <w:r>
        <w:t xml:space="preserve">на нее не ссылается видимо потому что в скобках у нас не сама переменная, а уже развернутые элементы, которые с </w:t>
      </w:r>
      <w:r>
        <w:rPr>
          <w:lang w:val="en-US"/>
        </w:rPr>
        <w:t>arr</w:t>
      </w:r>
      <w:r w:rsidRPr="0033455C">
        <w:t xml:space="preserve"> </w:t>
      </w:r>
      <w:r>
        <w:t>никак не связаны.</w:t>
      </w:r>
    </w:p>
    <w:p w:rsidR="0097710F" w:rsidRDefault="0097710F" w:rsidP="0033455C">
      <w:pPr>
        <w:pStyle w:val="ListParagraph"/>
        <w:spacing w:line="360" w:lineRule="auto"/>
      </w:pPr>
      <w:r>
        <w:t>По такому же принципу можно копировать и объекты.</w:t>
      </w:r>
    </w:p>
    <w:p w:rsidR="0097710F" w:rsidRDefault="0097710F" w:rsidP="0097710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Const obj = [a:1, b:2];</w:t>
      </w:r>
    </w:p>
    <w:p w:rsidR="0097710F" w:rsidRDefault="0097710F" w:rsidP="0097710F">
      <w:pPr>
        <w:pStyle w:val="ListParagraph"/>
        <w:spacing w:line="360" w:lineRule="auto"/>
      </w:pPr>
      <w:r>
        <w:rPr>
          <w:lang w:val="en-US"/>
        </w:rPr>
        <w:t>Const</w:t>
      </w:r>
      <w:r w:rsidRPr="0033455C">
        <w:t xml:space="preserve"> </w:t>
      </w:r>
      <w:r>
        <w:rPr>
          <w:lang w:val="en-US"/>
        </w:rPr>
        <w:t>newObj</w:t>
      </w:r>
      <w:r>
        <w:t xml:space="preserve"> = </w:t>
      </w:r>
      <w:r w:rsidRPr="0097710F">
        <w:t>{…</w:t>
      </w:r>
      <w:r>
        <w:rPr>
          <w:lang w:val="en-US"/>
        </w:rPr>
        <w:t>obj</w:t>
      </w:r>
      <w:r w:rsidRPr="0097710F">
        <w:t>}</w:t>
      </w:r>
      <w:r w:rsidRPr="0033455C">
        <w:t>;</w:t>
      </w:r>
      <w:r w:rsidRPr="0097710F">
        <w:t xml:space="preserve"> </w:t>
      </w:r>
      <w:r>
        <w:t xml:space="preserve">разворачивает все элементы из объекта </w:t>
      </w:r>
      <w:r>
        <w:rPr>
          <w:lang w:val="en-US"/>
        </w:rPr>
        <w:t>obj</w:t>
      </w:r>
      <w:r>
        <w:t>.</w:t>
      </w:r>
    </w:p>
    <w:p w:rsidR="00CF26A8" w:rsidRDefault="00CF26A8" w:rsidP="00CF26A8">
      <w:pPr>
        <w:spacing w:line="360" w:lineRule="auto"/>
      </w:pPr>
    </w:p>
    <w:p w:rsidR="00CF26A8" w:rsidRDefault="00CF26A8" w:rsidP="00CF26A8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Основы ООП, прототипно-ориентированное</w:t>
      </w:r>
    </w:p>
    <w:p w:rsidR="00970F58" w:rsidRDefault="00970F58" w:rsidP="00CF26A8">
      <w:pPr>
        <w:spacing w:line="360" w:lineRule="auto"/>
      </w:pPr>
      <w:r w:rsidRPr="00970F58">
        <w:t>Прототипно-ориентированное программирование это один из стилей ООП</w:t>
      </w:r>
      <w:r w:rsidR="008820F4">
        <w:t>, это частный случай ООП.</w:t>
      </w:r>
    </w:p>
    <w:p w:rsidR="006D42D3" w:rsidRPr="000E68B3" w:rsidRDefault="006D42D3" w:rsidP="00CF26A8">
      <w:pPr>
        <w:spacing w:line="360" w:lineRule="auto"/>
        <w:rPr>
          <w:b/>
        </w:rPr>
      </w:pPr>
      <w:r w:rsidRPr="000E68B3">
        <w:rPr>
          <w:b/>
        </w:rPr>
        <w:t>Смысл ООП заключается в том, что мы представляем любую вещь</w:t>
      </w:r>
      <w:r w:rsidR="000E68B3" w:rsidRPr="000E68B3">
        <w:rPr>
          <w:b/>
        </w:rPr>
        <w:t>(строку, число итд)</w:t>
      </w:r>
      <w:r w:rsidRPr="000E68B3">
        <w:rPr>
          <w:b/>
        </w:rPr>
        <w:t xml:space="preserve"> как объект с набором свойств, методов.</w:t>
      </w:r>
    </w:p>
    <w:p w:rsidR="006D42D3" w:rsidRDefault="006D42D3" w:rsidP="00CF26A8">
      <w:pPr>
        <w:spacing w:line="360" w:lineRule="auto"/>
        <w:rPr>
          <w:b/>
        </w:rPr>
      </w:pPr>
      <w:r w:rsidRPr="00FB2EC6">
        <w:rPr>
          <w:b/>
        </w:rPr>
        <w:t>Строка - это примитивный тип данных. Но как только у строки мы пытаемся вызвать какой-то метод (</w:t>
      </w:r>
      <w:r w:rsidRPr="00FB2EC6">
        <w:rPr>
          <w:b/>
          <w:lang w:val="en-US"/>
        </w:rPr>
        <w:t>ToUpperCase</w:t>
      </w:r>
      <w:r w:rsidRPr="00FB2EC6">
        <w:rPr>
          <w:b/>
        </w:rPr>
        <w:t xml:space="preserve">), то </w:t>
      </w:r>
      <w:r w:rsidRPr="00FB2EC6">
        <w:rPr>
          <w:b/>
          <w:lang w:val="en-US"/>
        </w:rPr>
        <w:t>JS</w:t>
      </w:r>
      <w:r w:rsidRPr="00FB2EC6">
        <w:rPr>
          <w:b/>
        </w:rPr>
        <w:t xml:space="preserve"> оборачивает эту строку в объект,</w:t>
      </w:r>
      <w:r w:rsidR="00D07D19">
        <w:rPr>
          <w:b/>
        </w:rPr>
        <w:t xml:space="preserve"> потом вызывается метод,</w:t>
      </w:r>
      <w:r w:rsidRPr="00FB2EC6">
        <w:rPr>
          <w:b/>
        </w:rPr>
        <w:t xml:space="preserve"> а после выполнения метода снова возвращает строку.</w:t>
      </w:r>
    </w:p>
    <w:p w:rsidR="00FB2EC6" w:rsidRPr="00FB2EC6" w:rsidRDefault="00FB2EC6" w:rsidP="00CF26A8">
      <w:pPr>
        <w:spacing w:line="360" w:lineRule="auto"/>
      </w:pPr>
      <w:r w:rsidRPr="00FB2EC6">
        <w:t>Let str = “some”; - тут тип данных у str строка</w:t>
      </w:r>
    </w:p>
    <w:p w:rsidR="00FB2EC6" w:rsidRPr="00311371" w:rsidRDefault="00FB2EC6" w:rsidP="00FB2EC6">
      <w:pPr>
        <w:spacing w:line="360" w:lineRule="auto"/>
        <w:rPr>
          <w:lang w:val="en-US"/>
        </w:rPr>
      </w:pPr>
      <w:r w:rsidRPr="00311371">
        <w:rPr>
          <w:lang w:val="en-US"/>
        </w:rPr>
        <w:t xml:space="preserve">Let strObj = new String(str); - </w:t>
      </w:r>
      <w:r w:rsidRPr="00FB2EC6">
        <w:t>тут</w:t>
      </w:r>
      <w:r w:rsidRPr="00311371">
        <w:rPr>
          <w:lang w:val="en-US"/>
        </w:rPr>
        <w:t xml:space="preserve"> </w:t>
      </w:r>
      <w:r w:rsidRPr="00FB2EC6">
        <w:t>тип</w:t>
      </w:r>
      <w:r w:rsidRPr="00311371">
        <w:rPr>
          <w:lang w:val="en-US"/>
        </w:rPr>
        <w:t xml:space="preserve"> </w:t>
      </w:r>
      <w:r w:rsidRPr="00FB2EC6">
        <w:t>данных</w:t>
      </w:r>
      <w:r w:rsidRPr="00311371">
        <w:rPr>
          <w:lang w:val="en-US"/>
        </w:rPr>
        <w:t xml:space="preserve"> </w:t>
      </w:r>
      <w:r w:rsidRPr="00FB2EC6">
        <w:t>у</w:t>
      </w:r>
      <w:r w:rsidRPr="00311371">
        <w:rPr>
          <w:lang w:val="en-US"/>
        </w:rPr>
        <w:t xml:space="preserve"> strObj </w:t>
      </w:r>
      <w:r w:rsidRPr="00FB2EC6">
        <w:t>объект</w:t>
      </w:r>
    </w:p>
    <w:p w:rsidR="00A62D04" w:rsidRDefault="00A62D04" w:rsidP="00FB2EC6">
      <w:pPr>
        <w:spacing w:line="360" w:lineRule="auto"/>
      </w:pPr>
      <w:r>
        <w:t>Когда мы создаем строки или массивы все они могут содержать разное наполнение, но каждый из них обладает одними и теми же методами</w:t>
      </w:r>
      <w:r w:rsidR="00017687">
        <w:t>.</w:t>
      </w:r>
    </w:p>
    <w:p w:rsidR="00017687" w:rsidRDefault="00017687" w:rsidP="00FB2EC6">
      <w:pPr>
        <w:spacing w:line="360" w:lineRule="auto"/>
      </w:pPr>
      <w:r>
        <w:t>Например, когда мы создаем массив, мы создаем новый экземпляр прототипа массивов</w:t>
      </w:r>
      <w:r w:rsidR="00FA1310">
        <w:t xml:space="preserve"> (класса массивов)</w:t>
      </w:r>
    </w:p>
    <w:p w:rsidR="00CB44C6" w:rsidRDefault="00CB44C6" w:rsidP="00FB2EC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2872673" cy="18288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84FAC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03" cy="18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6" w:rsidRPr="00311371" w:rsidRDefault="00CB44C6" w:rsidP="00FB2EC6">
      <w:pPr>
        <w:spacing w:line="360" w:lineRule="auto"/>
      </w:pPr>
      <w:r>
        <w:t>Сам прототип(класс)</w:t>
      </w:r>
      <w:r>
        <w:rPr>
          <w:lang w:val="en-US"/>
        </w:rPr>
        <w:t>Array</w:t>
      </w:r>
      <w:r w:rsidRPr="00CB44C6">
        <w:t>(0)</w:t>
      </w:r>
      <w:r>
        <w:t xml:space="preserve">, который нам позволяет создавать отдельные массивы находится в свойстве </w:t>
      </w:r>
      <w:r w:rsidRPr="00CB44C6">
        <w:t>_</w:t>
      </w:r>
      <w:r>
        <w:rPr>
          <w:lang w:val="en-US"/>
        </w:rPr>
        <w:t>proto</w:t>
      </w:r>
      <w:r w:rsidRPr="00CB44C6">
        <w:t xml:space="preserve"> </w:t>
      </w:r>
      <w:r>
        <w:t xml:space="preserve">или </w:t>
      </w:r>
      <w:r>
        <w:rPr>
          <w:lang w:val="en-US"/>
        </w:rPr>
        <w:t>Prototype</w:t>
      </w:r>
      <w:r w:rsidR="00E5301E">
        <w:t xml:space="preserve">. В этом свойстве содержатся все свойства и методы которые мы </w:t>
      </w:r>
      <w:r w:rsidR="00E5301E">
        <w:lastRenderedPageBreak/>
        <w:t>можем применять к массиву.</w:t>
      </w:r>
      <w:r w:rsidR="00760590">
        <w:t xml:space="preserve">  В конце можно увидеть снова </w:t>
      </w:r>
      <w:r w:rsidR="00760590" w:rsidRPr="00760590">
        <w:t>_</w:t>
      </w:r>
      <w:r w:rsidR="00760590">
        <w:rPr>
          <w:lang w:val="en-US"/>
        </w:rPr>
        <w:t>proto</w:t>
      </w:r>
      <w:r w:rsidR="00760590" w:rsidRPr="00760590">
        <w:t xml:space="preserve">: </w:t>
      </w:r>
      <w:r w:rsidR="00760590">
        <w:rPr>
          <w:lang w:val="en-US"/>
        </w:rPr>
        <w:t>Object</w:t>
      </w:r>
      <w:r w:rsidR="00760590" w:rsidRPr="00760590">
        <w:t xml:space="preserve"> – </w:t>
      </w:r>
      <w:r w:rsidR="00760590">
        <w:t xml:space="preserve">что показывает от какого прототипа(класса) был унаследован наш прототип </w:t>
      </w:r>
      <w:r w:rsidR="00760590">
        <w:rPr>
          <w:lang w:val="en-US"/>
        </w:rPr>
        <w:t>Array</w:t>
      </w:r>
    </w:p>
    <w:p w:rsidR="00FC4DDD" w:rsidRPr="00311371" w:rsidRDefault="00FC4DDD" w:rsidP="00FB2EC6">
      <w:pPr>
        <w:spacing w:line="360" w:lineRule="auto"/>
      </w:pPr>
    </w:p>
    <w:p w:rsidR="00FC4DDD" w:rsidRPr="00760590" w:rsidRDefault="00FC4DDD" w:rsidP="00FB2EC6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0425" cy="34912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845FD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C6" w:rsidRPr="00E5301E" w:rsidRDefault="00CB44C6" w:rsidP="00FB2EC6">
      <w:pPr>
        <w:spacing w:line="360" w:lineRule="auto"/>
      </w:pPr>
    </w:p>
    <w:p w:rsidR="00CB44C6" w:rsidRPr="00E5301E" w:rsidRDefault="00CB44C6" w:rsidP="00FB2EC6">
      <w:pPr>
        <w:spacing w:line="360" w:lineRule="auto"/>
      </w:pPr>
    </w:p>
    <w:p w:rsidR="00CB44C6" w:rsidRDefault="009463F2" w:rsidP="00FB2EC6">
      <w:pPr>
        <w:spacing w:line="360" w:lineRule="auto"/>
      </w:pPr>
      <w:r>
        <w:t xml:space="preserve">Часть свойств что мы можем применить к массиву идут у нас от прототипа </w:t>
      </w:r>
      <w:r>
        <w:rPr>
          <w:lang w:val="en-US"/>
        </w:rPr>
        <w:t>Array</w:t>
      </w:r>
      <w:r>
        <w:t xml:space="preserve">, а часть свойств от прототипа </w:t>
      </w:r>
      <w:r>
        <w:rPr>
          <w:lang w:val="en-US"/>
        </w:rPr>
        <w:t>Object</w:t>
      </w:r>
      <w:r w:rsidRPr="009463F2">
        <w:t>.</w:t>
      </w:r>
      <w:r w:rsidR="00B84F2C" w:rsidRPr="00B84F2C">
        <w:t xml:space="preserve"> </w:t>
      </w:r>
      <w:r w:rsidR="00B84F2C">
        <w:t xml:space="preserve">У объекта уже не существует свойства </w:t>
      </w:r>
      <w:r w:rsidR="00B84F2C" w:rsidRPr="00760590">
        <w:t>_</w:t>
      </w:r>
      <w:r w:rsidR="00B84F2C">
        <w:rPr>
          <w:lang w:val="en-US"/>
        </w:rPr>
        <w:t>proto</w:t>
      </w:r>
      <w:r w:rsidR="00B84F2C">
        <w:t xml:space="preserve"> так как </w:t>
      </w:r>
      <w:r w:rsidR="00B84F2C">
        <w:rPr>
          <w:lang w:val="en-US"/>
        </w:rPr>
        <w:t>Object</w:t>
      </w:r>
      <w:r w:rsidR="00B84F2C" w:rsidRPr="00B84F2C">
        <w:t xml:space="preserve"> </w:t>
      </w:r>
      <w:r w:rsidR="00B84F2C">
        <w:t>конечное значение.</w:t>
      </w:r>
    </w:p>
    <w:p w:rsidR="00A02E3F" w:rsidRDefault="00A02E3F" w:rsidP="00FB2EC6">
      <w:pPr>
        <w:spacing w:line="360" w:lineRule="auto"/>
      </w:pPr>
    </w:p>
    <w:p w:rsidR="00A02E3F" w:rsidRDefault="00A02E3F" w:rsidP="00FB2EC6">
      <w:pPr>
        <w:spacing w:line="360" w:lineRule="auto"/>
      </w:pPr>
      <w:r>
        <w:t>Как самим создавать прототипы.</w:t>
      </w:r>
    </w:p>
    <w:p w:rsidR="002A4BCD" w:rsidRPr="00311371" w:rsidRDefault="002A4BCD" w:rsidP="00FB2EC6">
      <w:pPr>
        <w:spacing w:line="360" w:lineRule="auto"/>
      </w:pPr>
      <w:r>
        <w:t>Устаревший метод</w:t>
      </w:r>
      <w:r w:rsidRPr="00311371">
        <w:t>:</w:t>
      </w:r>
    </w:p>
    <w:p w:rsidR="00A02E3F" w:rsidRDefault="00A02E3F" w:rsidP="00FB2EC6">
      <w:pPr>
        <w:spacing w:line="360" w:lineRule="auto"/>
      </w:pPr>
      <w:r>
        <w:t>Jonh</w:t>
      </w:r>
      <w:r w:rsidRPr="00A02E3F">
        <w:t>.__</w:t>
      </w:r>
      <w:r>
        <w:rPr>
          <w:lang w:val="en-US"/>
        </w:rPr>
        <w:t>proto</w:t>
      </w:r>
      <w:r w:rsidRPr="00A02E3F">
        <w:t xml:space="preserve">__= </w:t>
      </w:r>
      <w:r>
        <w:rPr>
          <w:lang w:val="en-US"/>
        </w:rPr>
        <w:t>soldier</w:t>
      </w:r>
      <w:r w:rsidRPr="00A02E3F">
        <w:t>; - старый вариант записи</w:t>
      </w:r>
    </w:p>
    <w:p w:rsidR="002A4BCD" w:rsidRDefault="00A02E3F" w:rsidP="00FB2EC6">
      <w:pPr>
        <w:spacing w:line="360" w:lineRule="auto"/>
      </w:pPr>
      <w:r>
        <w:rPr>
          <w:lang w:val="en-US"/>
        </w:rPr>
        <w:t>Jonh</w:t>
      </w:r>
      <w:r w:rsidRPr="00A02E3F">
        <w:t xml:space="preserve"> </w:t>
      </w:r>
      <w:r>
        <w:t xml:space="preserve">теперь наследуется от </w:t>
      </w:r>
      <w:r>
        <w:rPr>
          <w:lang w:val="en-US"/>
        </w:rPr>
        <w:t>soldier</w:t>
      </w:r>
      <w:r>
        <w:t xml:space="preserve">. У </w:t>
      </w:r>
      <w:r>
        <w:rPr>
          <w:lang w:val="en-US"/>
        </w:rPr>
        <w:t>Jonh</w:t>
      </w:r>
      <w:r>
        <w:t xml:space="preserve"> </w:t>
      </w:r>
      <w:r w:rsidRPr="00A02E3F">
        <w:t xml:space="preserve">теперь прототип </w:t>
      </w:r>
      <w:r>
        <w:rPr>
          <w:lang w:val="en-US"/>
        </w:rPr>
        <w:t>soldier</w:t>
      </w:r>
      <w:r>
        <w:t>.</w:t>
      </w:r>
      <w:r w:rsidR="00F31AEE">
        <w:t xml:space="preserve"> И теперь у него есть все свойства и методы </w:t>
      </w:r>
      <w:r w:rsidR="00F31AEE">
        <w:rPr>
          <w:lang w:val="en-US"/>
        </w:rPr>
        <w:t>soldier</w:t>
      </w:r>
      <w:r w:rsidR="00F31AEE">
        <w:t>.</w:t>
      </w:r>
    </w:p>
    <w:p w:rsidR="002A4BCD" w:rsidRPr="009910D5" w:rsidRDefault="002A4BCD" w:rsidP="002A4BCD">
      <w:pPr>
        <w:spacing w:line="360" w:lineRule="auto"/>
      </w:pPr>
      <w:r>
        <w:t>Современный метод</w:t>
      </w:r>
      <w:r w:rsidRPr="009910D5">
        <w:t>:</w:t>
      </w:r>
    </w:p>
    <w:p w:rsidR="009910D5" w:rsidRDefault="009910D5" w:rsidP="002A4BCD">
      <w:pPr>
        <w:spacing w:line="360" w:lineRule="auto"/>
      </w:pPr>
      <w:r>
        <w:rPr>
          <w:lang w:val="en-US"/>
        </w:rPr>
        <w:t>Object</w:t>
      </w:r>
      <w:r w:rsidRPr="009910D5">
        <w:t>.</w:t>
      </w:r>
      <w:r>
        <w:rPr>
          <w:lang w:val="en-US"/>
        </w:rPr>
        <w:t>setPrototypeOf</w:t>
      </w:r>
      <w:r w:rsidRPr="009910D5">
        <w:t>(кому хотим установить прототип,</w:t>
      </w:r>
      <w:r>
        <w:t xml:space="preserve"> какой прототип хотим установить</w:t>
      </w:r>
      <w:r w:rsidRPr="009910D5">
        <w:t>)</w:t>
      </w:r>
    </w:p>
    <w:p w:rsidR="00344951" w:rsidRPr="00311371" w:rsidRDefault="00344951" w:rsidP="00344951">
      <w:pPr>
        <w:spacing w:line="360" w:lineRule="auto"/>
      </w:pPr>
      <w:r>
        <w:rPr>
          <w:lang w:val="en-US"/>
        </w:rPr>
        <w:t>Object</w:t>
      </w:r>
      <w:r w:rsidRPr="00311371">
        <w:t>.</w:t>
      </w:r>
      <w:r>
        <w:rPr>
          <w:lang w:val="en-US"/>
        </w:rPr>
        <w:t>setPrototypeOf</w:t>
      </w:r>
      <w:r w:rsidRPr="00311371">
        <w:t>(</w:t>
      </w:r>
      <w:r w:rsidRPr="00E810BA">
        <w:rPr>
          <w:lang w:val="en-US"/>
        </w:rPr>
        <w:t>Jon</w:t>
      </w:r>
      <w:r w:rsidRPr="00311371">
        <w:t xml:space="preserve">, </w:t>
      </w:r>
      <w:r>
        <w:rPr>
          <w:lang w:val="en-US"/>
        </w:rPr>
        <w:t>soldier</w:t>
      </w:r>
      <w:r w:rsidRPr="00311371">
        <w:t>)</w:t>
      </w:r>
    </w:p>
    <w:p w:rsidR="00E810BA" w:rsidRPr="00311371" w:rsidRDefault="00E810BA" w:rsidP="00344951">
      <w:pPr>
        <w:spacing w:line="360" w:lineRule="auto"/>
      </w:pPr>
      <w:r>
        <w:rPr>
          <w:lang w:val="en-US"/>
        </w:rPr>
        <w:lastRenderedPageBreak/>
        <w:t>Let</w:t>
      </w:r>
      <w:r w:rsidRPr="00E810BA">
        <w:t xml:space="preserve"> </w:t>
      </w:r>
      <w:r>
        <w:rPr>
          <w:lang w:val="en-US"/>
        </w:rPr>
        <w:t>jonh</w:t>
      </w:r>
      <w:r w:rsidRPr="00E810BA">
        <w:t xml:space="preserve"> = </w:t>
      </w:r>
      <w:r>
        <w:rPr>
          <w:lang w:val="en-US"/>
        </w:rPr>
        <w:t>Object</w:t>
      </w:r>
      <w:r w:rsidRPr="00E810BA">
        <w:t>.</w:t>
      </w:r>
      <w:r>
        <w:rPr>
          <w:lang w:val="en-US"/>
        </w:rPr>
        <w:t>create</w:t>
      </w:r>
      <w:r w:rsidRPr="00E810BA">
        <w:t>(</w:t>
      </w:r>
      <w:r>
        <w:rPr>
          <w:lang w:val="en-US"/>
        </w:rPr>
        <w:t>soldier</w:t>
      </w:r>
      <w:r w:rsidRPr="00E810BA">
        <w:t xml:space="preserve">) – </w:t>
      </w:r>
      <w:r>
        <w:t>создаем</w:t>
      </w:r>
      <w:r w:rsidRPr="00E810BA">
        <w:t xml:space="preserve"> </w:t>
      </w:r>
      <w:r>
        <w:t>новый</w:t>
      </w:r>
      <w:r w:rsidRPr="00E810BA">
        <w:t xml:space="preserve"> </w:t>
      </w:r>
      <w:r>
        <w:t>объект</w:t>
      </w:r>
      <w:r w:rsidRPr="00E810BA">
        <w:t xml:space="preserve"> </w:t>
      </w:r>
      <w:r>
        <w:rPr>
          <w:lang w:val="en-US"/>
        </w:rPr>
        <w:t>jonh</w:t>
      </w:r>
      <w:r>
        <w:t xml:space="preserve">, который будет прототипно наследоваться от </w:t>
      </w:r>
      <w:r>
        <w:rPr>
          <w:lang w:val="en-US"/>
        </w:rPr>
        <w:t>soldier</w:t>
      </w:r>
    </w:p>
    <w:p w:rsidR="00CB44C6" w:rsidRPr="00E810BA" w:rsidRDefault="00CB44C6" w:rsidP="00FB2EC6">
      <w:pPr>
        <w:spacing w:line="360" w:lineRule="auto"/>
        <w:rPr>
          <w:b/>
          <w:sz w:val="40"/>
          <w:szCs w:val="40"/>
        </w:rPr>
      </w:pPr>
    </w:p>
    <w:p w:rsidR="00CB44C6" w:rsidRDefault="00CB44C6" w:rsidP="00FB2EC6">
      <w:pPr>
        <w:spacing w:line="360" w:lineRule="auto"/>
        <w:rPr>
          <w:b/>
          <w:sz w:val="40"/>
          <w:szCs w:val="40"/>
        </w:rPr>
      </w:pPr>
      <w:r w:rsidRPr="00CB44C6">
        <w:rPr>
          <w:b/>
          <w:sz w:val="40"/>
          <w:szCs w:val="40"/>
          <w:lang w:val="en-US"/>
        </w:rPr>
        <w:t>Prototype</w:t>
      </w:r>
      <w:r w:rsidRPr="00CB44C6">
        <w:rPr>
          <w:b/>
          <w:sz w:val="40"/>
          <w:szCs w:val="40"/>
        </w:rPr>
        <w:t xml:space="preserve"> в </w:t>
      </w:r>
      <w:r w:rsidRPr="00CB44C6">
        <w:rPr>
          <w:b/>
          <w:sz w:val="40"/>
          <w:szCs w:val="40"/>
          <w:lang w:val="en-US"/>
        </w:rPr>
        <w:t>JS</w:t>
      </w:r>
      <w:r w:rsidRPr="00CB44C6">
        <w:rPr>
          <w:b/>
          <w:sz w:val="40"/>
          <w:szCs w:val="40"/>
        </w:rPr>
        <w:t xml:space="preserve"> это тоже самое что</w:t>
      </w:r>
      <w:r w:rsidR="00F31AEE">
        <w:rPr>
          <w:b/>
          <w:sz w:val="40"/>
          <w:szCs w:val="40"/>
        </w:rPr>
        <w:t xml:space="preserve"> и</w:t>
      </w:r>
      <w:r w:rsidRPr="00CB44C6">
        <w:rPr>
          <w:b/>
          <w:sz w:val="40"/>
          <w:szCs w:val="40"/>
        </w:rPr>
        <w:t xml:space="preserve"> класс ?</w:t>
      </w:r>
    </w:p>
    <w:p w:rsidR="00FA0F66" w:rsidRPr="00843233" w:rsidRDefault="00FA0F66" w:rsidP="00FA0F66">
      <w:pPr>
        <w:spacing w:line="360" w:lineRule="auto"/>
      </w:pPr>
      <w:r w:rsidRPr="00843233">
        <w:t>почти но не совсем</w:t>
      </w:r>
    </w:p>
    <w:p w:rsidR="00FA0F66" w:rsidRPr="00843233" w:rsidRDefault="00FA0F66" w:rsidP="00FA0F66">
      <w:pPr>
        <w:spacing w:line="360" w:lineRule="auto"/>
      </w:pPr>
      <w:r w:rsidRPr="00843233">
        <w:t>класс - это описание структуры. Оно как бы есть, но пока не создан объект его как бы нет</w:t>
      </w:r>
    </w:p>
    <w:p w:rsidR="00FA0F66" w:rsidRPr="00843233" w:rsidRDefault="00FA0F66" w:rsidP="00FA0F66">
      <w:pPr>
        <w:spacing w:line="360" w:lineRule="auto"/>
      </w:pPr>
      <w:r w:rsidRPr="00FA0F66">
        <w:t xml:space="preserve">А </w:t>
      </w:r>
      <w:r w:rsidRPr="00FA0F66">
        <w:rPr>
          <w:lang w:val="en-US"/>
        </w:rPr>
        <w:t>proto</w:t>
      </w:r>
      <w:r w:rsidRPr="00FA0F66">
        <w:t xml:space="preserve"> - это общий предок объектов этого типа. </w:t>
      </w:r>
      <w:r w:rsidRPr="00843233">
        <w:t xml:space="preserve">Если одному объекту такого типа в </w:t>
      </w:r>
      <w:r w:rsidRPr="00FA0F66">
        <w:rPr>
          <w:lang w:val="en-US"/>
        </w:rPr>
        <w:t>proto</w:t>
      </w:r>
      <w:r w:rsidRPr="00843233">
        <w:t xml:space="preserve"> что-то прописать - срикошетит на все</w:t>
      </w:r>
    </w:p>
    <w:p w:rsidR="00311371" w:rsidRDefault="00311371" w:rsidP="00FB2EC6">
      <w:pPr>
        <w:spacing w:line="360" w:lineRule="auto"/>
        <w:rPr>
          <w:b/>
          <w:sz w:val="40"/>
          <w:szCs w:val="40"/>
        </w:rPr>
      </w:pPr>
    </w:p>
    <w:p w:rsidR="00311371" w:rsidRDefault="00311371" w:rsidP="00FB2EC6">
      <w:pPr>
        <w:spacing w:line="360" w:lineRule="auto"/>
        <w:rPr>
          <w:b/>
          <w:sz w:val="40"/>
          <w:szCs w:val="40"/>
        </w:rPr>
      </w:pPr>
    </w:p>
    <w:p w:rsidR="00FA0F66" w:rsidRDefault="00FA0F66" w:rsidP="00FB2EC6">
      <w:pPr>
        <w:spacing w:line="360" w:lineRule="auto"/>
        <w:rPr>
          <w:b/>
          <w:sz w:val="40"/>
          <w:szCs w:val="40"/>
        </w:rPr>
      </w:pPr>
    </w:p>
    <w:p w:rsidR="00FA0F66" w:rsidRDefault="00FA0F66" w:rsidP="00FB2EC6">
      <w:pPr>
        <w:spacing w:line="360" w:lineRule="auto"/>
        <w:rPr>
          <w:b/>
          <w:sz w:val="40"/>
          <w:szCs w:val="40"/>
        </w:rPr>
      </w:pPr>
    </w:p>
    <w:p w:rsidR="00311371" w:rsidRPr="000479EC" w:rsidRDefault="00311371" w:rsidP="00FB2EC6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Консоль разработчика</w:t>
      </w:r>
      <w:r w:rsidRPr="000479EC">
        <w:rPr>
          <w:b/>
          <w:sz w:val="32"/>
          <w:szCs w:val="32"/>
        </w:rPr>
        <w:t>,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  <w:lang w:val="en-US"/>
        </w:rPr>
        <w:t>Breakpoints</w:t>
      </w:r>
      <w:r w:rsidR="00100D24" w:rsidRPr="000479EC">
        <w:rPr>
          <w:b/>
          <w:sz w:val="32"/>
          <w:szCs w:val="32"/>
        </w:rPr>
        <w:t>.</w:t>
      </w:r>
    </w:p>
    <w:p w:rsidR="00F07F2D" w:rsidRPr="00F07F2D" w:rsidRDefault="00F07F2D" w:rsidP="00FB2EC6">
      <w:pPr>
        <w:spacing w:line="360" w:lineRule="auto"/>
      </w:pPr>
      <w:r w:rsidRPr="00F07F2D">
        <w:t>Вкладки:</w:t>
      </w:r>
    </w:p>
    <w:p w:rsidR="00F07F2D" w:rsidRDefault="00F07F2D" w:rsidP="00FB2EC6">
      <w:pPr>
        <w:spacing w:line="360" w:lineRule="auto"/>
      </w:pPr>
      <w:r w:rsidRPr="00F07F2D">
        <w:t>Element – HTML разметка и стили</w:t>
      </w:r>
    </w:p>
    <w:p w:rsidR="00F07F2D" w:rsidRPr="004E570C" w:rsidRDefault="00F07F2D" w:rsidP="00FB2EC6">
      <w:pPr>
        <w:spacing w:line="360" w:lineRule="auto"/>
      </w:pPr>
      <w:r>
        <w:rPr>
          <w:lang w:val="en-US"/>
        </w:rPr>
        <w:t>Source</w:t>
      </w:r>
      <w:r w:rsidRPr="00F07F2D">
        <w:t xml:space="preserve"> – </w:t>
      </w:r>
      <w:r>
        <w:t>исход</w:t>
      </w:r>
      <w:r w:rsidR="00EE770A">
        <w:t xml:space="preserve">ные материалы которые доступны </w:t>
      </w:r>
      <w:r>
        <w:t>проекте, который открыт на странице. Тут код из чего состоит ваш сайт.</w:t>
      </w:r>
    </w:p>
    <w:p w:rsidR="00F07F2D" w:rsidRDefault="00F07F2D" w:rsidP="00FB2EC6">
      <w:pPr>
        <w:spacing w:line="360" w:lineRule="auto"/>
      </w:pPr>
      <w:r>
        <w:rPr>
          <w:lang w:val="en-US"/>
        </w:rPr>
        <w:t>Network</w:t>
      </w:r>
      <w:r>
        <w:t xml:space="preserve"> – вкладка отвечает за работу с сетью. Показывает как быстро загружаются разные вещи(скрипты, картинки, </w:t>
      </w:r>
      <w:r>
        <w:rPr>
          <w:lang w:val="en-US"/>
        </w:rPr>
        <w:t>html</w:t>
      </w:r>
      <w:r w:rsidRPr="00F07F2D">
        <w:t xml:space="preserve"> </w:t>
      </w:r>
      <w:r>
        <w:t>структуры). Также мы можем тут отслеживать запросы, которые будут уходить на сайт</w:t>
      </w:r>
      <w:r w:rsidR="00CF13EB">
        <w:t>(сервер)</w:t>
      </w:r>
      <w:r>
        <w:t>.</w:t>
      </w:r>
    </w:p>
    <w:p w:rsidR="00FB7D5E" w:rsidRDefault="00FB7D5E" w:rsidP="00FB2EC6">
      <w:pPr>
        <w:spacing w:line="360" w:lineRule="auto"/>
        <w:rPr>
          <w:lang w:val="en-US"/>
        </w:rPr>
      </w:pPr>
      <w:r>
        <w:rPr>
          <w:lang w:val="en-US"/>
        </w:rPr>
        <w:t>CallStack</w:t>
      </w:r>
    </w:p>
    <w:p w:rsidR="00FB7D5E" w:rsidRPr="00FB7D5E" w:rsidRDefault="00FB7D5E" w:rsidP="00FB2EC6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15322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9C2FC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C6" w:rsidRDefault="00861541" w:rsidP="00CF26A8">
      <w:pPr>
        <w:spacing w:line="360" w:lineRule="auto"/>
      </w:pPr>
      <w:r>
        <w:t xml:space="preserve">Показывает как мы пришли к той точке где мы сейчас. Если мы внутри функции, то показывает как дошли к этой функции. Из каких других функций наша функция была вызвана. В данном случае первый вызов был на строчке 7. Теперь мы в функции </w:t>
      </w:r>
      <w:r>
        <w:rPr>
          <w:lang w:val="en-US"/>
        </w:rPr>
        <w:t>hello</w:t>
      </w:r>
      <w:r>
        <w:t xml:space="preserve"> на строчке 4. Я так понимаю стек идет снизу вверх.</w:t>
      </w:r>
    </w:p>
    <w:p w:rsidR="00AC74DB" w:rsidRDefault="00AC74DB" w:rsidP="00CF26A8">
      <w:pPr>
        <w:spacing w:line="360" w:lineRule="auto"/>
      </w:pPr>
      <w:r>
        <w:rPr>
          <w:lang w:val="en-US"/>
        </w:rPr>
        <w:t>Scope</w:t>
      </w:r>
      <w:r w:rsidRPr="00AC74DB">
        <w:t xml:space="preserve">- </w:t>
      </w:r>
      <w:r>
        <w:t>переменные с которыми мы сейчас работаем в этой строке.</w:t>
      </w:r>
    </w:p>
    <w:p w:rsidR="00F113E8" w:rsidRDefault="00F113E8" w:rsidP="00CF26A8">
      <w:pPr>
        <w:spacing w:line="360" w:lineRule="auto"/>
      </w:pPr>
      <w:r>
        <w:rPr>
          <w:lang w:val="en-US"/>
        </w:rPr>
        <w:t>XHR</w:t>
      </w:r>
      <w:r w:rsidRPr="00F113E8">
        <w:t>/</w:t>
      </w:r>
      <w:r>
        <w:rPr>
          <w:lang w:val="en-US"/>
        </w:rPr>
        <w:t>fetch</w:t>
      </w:r>
      <w:r w:rsidRPr="00F113E8">
        <w:t xml:space="preserve"> </w:t>
      </w:r>
      <w:r>
        <w:rPr>
          <w:lang w:val="en-US"/>
        </w:rPr>
        <w:t>breakpoints</w:t>
      </w:r>
      <w:r w:rsidRPr="00F113E8">
        <w:t xml:space="preserve"> – </w:t>
      </w:r>
      <w:r>
        <w:t>вызовы обращения к серверу</w:t>
      </w:r>
    </w:p>
    <w:p w:rsidR="00321AEF" w:rsidRDefault="00321AEF" w:rsidP="00CF26A8">
      <w:pPr>
        <w:spacing w:line="360" w:lineRule="auto"/>
      </w:pPr>
      <w:r>
        <w:rPr>
          <w:lang w:val="en-US"/>
        </w:rPr>
        <w:t>Dom</w:t>
      </w:r>
      <w:r w:rsidRPr="00321AEF">
        <w:t xml:space="preserve"> </w:t>
      </w:r>
      <w:r>
        <w:rPr>
          <w:lang w:val="en-US"/>
        </w:rPr>
        <w:t>breakpoints</w:t>
      </w:r>
      <w:r w:rsidRPr="00321AEF">
        <w:t xml:space="preserve"> </w:t>
      </w:r>
      <w:r>
        <w:t>– можно работать с элементами на странице</w:t>
      </w:r>
    </w:p>
    <w:p w:rsidR="00321AEF" w:rsidRDefault="00321AEF" w:rsidP="00CF26A8">
      <w:pPr>
        <w:spacing w:line="360" w:lineRule="auto"/>
      </w:pPr>
      <w:r>
        <w:rPr>
          <w:lang w:val="en-US"/>
        </w:rPr>
        <w:t>Global</w:t>
      </w:r>
      <w:r w:rsidRPr="00321AEF">
        <w:t xml:space="preserve"> </w:t>
      </w:r>
      <w:r>
        <w:rPr>
          <w:lang w:val="en-US"/>
        </w:rPr>
        <w:t>listener</w:t>
      </w:r>
      <w:r w:rsidRPr="00321AEF">
        <w:t xml:space="preserve">, </w:t>
      </w:r>
      <w:r>
        <w:rPr>
          <w:lang w:val="en-US"/>
        </w:rPr>
        <w:t>Event</w:t>
      </w:r>
      <w:r w:rsidRPr="00321AEF">
        <w:t xml:space="preserve"> </w:t>
      </w:r>
      <w:r>
        <w:rPr>
          <w:lang w:val="en-US"/>
        </w:rPr>
        <w:t>listener</w:t>
      </w:r>
      <w:r w:rsidRPr="00321AEF">
        <w:t xml:space="preserve"> – </w:t>
      </w:r>
      <w:r>
        <w:t>можно работать с обработчиками событий</w:t>
      </w:r>
    </w:p>
    <w:p w:rsidR="00321AEF" w:rsidRDefault="00321AEF" w:rsidP="00CF26A8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5940425" cy="15678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9C682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B0" w:rsidRPr="00A148B0" w:rsidRDefault="00A148B0" w:rsidP="00CF26A8">
      <w:pPr>
        <w:spacing w:line="360" w:lineRule="auto"/>
        <w:rPr>
          <w:b/>
        </w:rPr>
      </w:pPr>
    </w:p>
    <w:p w:rsidR="00A148B0" w:rsidRDefault="00A148B0" w:rsidP="00CF26A8">
      <w:pPr>
        <w:spacing w:line="360" w:lineRule="auto"/>
        <w:rPr>
          <w:b/>
        </w:rPr>
      </w:pPr>
      <w:r w:rsidRPr="00A148B0">
        <w:rPr>
          <w:b/>
        </w:rPr>
        <w:t xml:space="preserve">Если в коде написать слово </w:t>
      </w:r>
      <w:r w:rsidRPr="00A148B0">
        <w:rPr>
          <w:b/>
          <w:lang w:val="en-US"/>
        </w:rPr>
        <w:t>debbuger</w:t>
      </w:r>
      <w:r w:rsidRPr="00A148B0">
        <w:rPr>
          <w:b/>
        </w:rPr>
        <w:t xml:space="preserve">; то когда запустим код, он остановится на этой строчке даже без учета </w:t>
      </w:r>
      <w:r w:rsidRPr="00A148B0">
        <w:rPr>
          <w:b/>
          <w:lang w:val="en-US"/>
        </w:rPr>
        <w:t>Breakpoints</w:t>
      </w:r>
      <w:r w:rsidRPr="00A148B0">
        <w:rPr>
          <w:b/>
        </w:rPr>
        <w:t>.</w:t>
      </w:r>
    </w:p>
    <w:p w:rsidR="00460FF7" w:rsidRDefault="00460FF7" w:rsidP="00CF26A8">
      <w:pPr>
        <w:spacing w:line="360" w:lineRule="auto"/>
        <w:rPr>
          <w:b/>
        </w:rPr>
      </w:pPr>
    </w:p>
    <w:p w:rsidR="00460FF7" w:rsidRPr="00460FF7" w:rsidRDefault="00460FF7" w:rsidP="00CF26A8">
      <w:pPr>
        <w:spacing w:line="360" w:lineRule="auto"/>
        <w:rPr>
          <w:b/>
          <w:sz w:val="32"/>
          <w:szCs w:val="32"/>
        </w:rPr>
      </w:pPr>
      <w:r w:rsidRPr="00460FF7">
        <w:rPr>
          <w:b/>
          <w:sz w:val="32"/>
          <w:szCs w:val="32"/>
        </w:rPr>
        <w:t>Динамическая типизация</w:t>
      </w:r>
    </w:p>
    <w:p w:rsidR="00460FF7" w:rsidRDefault="00460FF7" w:rsidP="00CF26A8">
      <w:pPr>
        <w:spacing w:line="360" w:lineRule="auto"/>
      </w:pPr>
      <w:r w:rsidRPr="004B2A91">
        <w:t>Это возможность одного типа данных превращаться в другой</w:t>
      </w:r>
      <w:r w:rsidR="004B2A91">
        <w:t>.</w:t>
      </w:r>
      <w:r w:rsidR="004B6E76">
        <w:t xml:space="preserve"> Число может стать строкой итд.</w:t>
      </w:r>
    </w:p>
    <w:p w:rsidR="001B60F6" w:rsidRPr="00106D06" w:rsidRDefault="001B60F6" w:rsidP="00106D06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00106D06">
        <w:rPr>
          <w:lang w:val="en-US"/>
        </w:rPr>
        <w:t>Let a = 5;</w:t>
      </w:r>
    </w:p>
    <w:p w:rsidR="001B60F6" w:rsidRDefault="001B60F6" w:rsidP="00CF26A8">
      <w:pPr>
        <w:spacing w:line="360" w:lineRule="auto"/>
      </w:pPr>
      <w:r>
        <w:rPr>
          <w:lang w:val="en-US"/>
        </w:rPr>
        <w:t>String</w:t>
      </w:r>
      <w:r w:rsidRPr="006459EF">
        <w:t>(</w:t>
      </w:r>
      <w:r>
        <w:rPr>
          <w:lang w:val="en-US"/>
        </w:rPr>
        <w:t>a</w:t>
      </w:r>
      <w:r w:rsidR="002B56C9">
        <w:t>)</w:t>
      </w:r>
      <w:r w:rsidR="002B56C9" w:rsidRPr="002B56C9">
        <w:t xml:space="preserve">; </w:t>
      </w:r>
      <w:r w:rsidRPr="006459EF">
        <w:t xml:space="preserve">- </w:t>
      </w:r>
      <w:r>
        <w:t>теперь</w:t>
      </w:r>
      <w:r w:rsidRPr="006459EF">
        <w:t xml:space="preserve"> 5 </w:t>
      </w:r>
      <w:r>
        <w:t>это</w:t>
      </w:r>
      <w:r w:rsidRPr="006459EF">
        <w:t xml:space="preserve"> </w:t>
      </w:r>
      <w:r>
        <w:t>строка</w:t>
      </w:r>
      <w:r w:rsidR="006459EF" w:rsidRPr="006459EF">
        <w:t xml:space="preserve">. </w:t>
      </w:r>
      <w:r w:rsidR="006459EF">
        <w:t>Мы конвертируем в строку именно значение, а не саму перемен</w:t>
      </w:r>
      <w:r w:rsidR="00EE770A">
        <w:t>н</w:t>
      </w:r>
      <w:r w:rsidR="006459EF">
        <w:t>ую.</w:t>
      </w:r>
    </w:p>
    <w:p w:rsidR="006459EF" w:rsidRPr="006459EF" w:rsidRDefault="006459EF" w:rsidP="00645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459E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console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459E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459E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459E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));  -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это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number</w:t>
      </w:r>
    </w:p>
    <w:p w:rsidR="006459EF" w:rsidRPr="006459EF" w:rsidRDefault="006459EF" w:rsidP="006459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459E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459E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459E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459EF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String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459E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это</w:t>
      </w:r>
      <w:r w:rsidRPr="006459E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string</w:t>
      </w:r>
    </w:p>
    <w:p w:rsidR="006459EF" w:rsidRDefault="006459EF" w:rsidP="00CF26A8">
      <w:pPr>
        <w:spacing w:line="360" w:lineRule="auto"/>
        <w:rPr>
          <w:lang w:val="en-US"/>
        </w:rPr>
      </w:pPr>
    </w:p>
    <w:p w:rsidR="00106D06" w:rsidRDefault="00106D06" w:rsidP="00106D06">
      <w:pPr>
        <w:pStyle w:val="ListParagraph"/>
        <w:numPr>
          <w:ilvl w:val="0"/>
          <w:numId w:val="7"/>
        </w:numPr>
        <w:spacing w:line="360" w:lineRule="auto"/>
      </w:pPr>
      <w:r>
        <w:t>Конкатенация. Когда мы что-то складываем со строкой мы получаем строку.</w:t>
      </w:r>
    </w:p>
    <w:p w:rsidR="00864042" w:rsidRDefault="00864042" w:rsidP="00106D06">
      <w:pPr>
        <w:pStyle w:val="ListParagraph"/>
        <w:numPr>
          <w:ilvl w:val="0"/>
          <w:numId w:val="7"/>
        </w:numPr>
        <w:spacing w:line="360" w:lineRule="auto"/>
      </w:pPr>
      <w:r>
        <w:rPr>
          <w:lang w:val="en-US"/>
        </w:rPr>
        <w:t>Number</w:t>
      </w:r>
      <w:r w:rsidRPr="00864042">
        <w:t>(‘55’) - преобразует строку в число</w:t>
      </w:r>
      <w:r w:rsidR="00882092" w:rsidRPr="00882092">
        <w:t>.</w:t>
      </w:r>
    </w:p>
    <w:p w:rsidR="00F3720B" w:rsidRPr="00882092" w:rsidRDefault="00F3720B" w:rsidP="00106D06">
      <w:pPr>
        <w:pStyle w:val="ListParagraph"/>
        <w:numPr>
          <w:ilvl w:val="0"/>
          <w:numId w:val="7"/>
        </w:numPr>
        <w:spacing w:line="360" w:lineRule="auto"/>
      </w:pPr>
      <w:r>
        <w:t>Унарный плюс(+).  Преобразует строку в число, если поставить + перед ней. +</w:t>
      </w:r>
      <w:r>
        <w:rPr>
          <w:lang w:val="en-US"/>
        </w:rPr>
        <w:t>’25’ – преобразует строку 25 в число</w:t>
      </w:r>
      <w:r w:rsidR="00882092">
        <w:rPr>
          <w:lang w:val="en-US"/>
        </w:rPr>
        <w:t>.</w:t>
      </w:r>
    </w:p>
    <w:p w:rsidR="00882092" w:rsidRDefault="00882092" w:rsidP="00106D06">
      <w:pPr>
        <w:pStyle w:val="ListParagraph"/>
        <w:numPr>
          <w:ilvl w:val="0"/>
          <w:numId w:val="7"/>
        </w:numPr>
        <w:spacing w:line="360" w:lineRule="auto"/>
      </w:pPr>
      <w:r>
        <w:rPr>
          <w:lang w:val="en-US"/>
        </w:rPr>
        <w:t>parseInt</w:t>
      </w:r>
      <w:r w:rsidRPr="00882092">
        <w:t xml:space="preserve">(‘333’) – преобразует </w:t>
      </w:r>
      <w:r>
        <w:t>строку в число</w:t>
      </w:r>
      <w:r w:rsidRPr="00882092">
        <w:t>.</w:t>
      </w:r>
    </w:p>
    <w:p w:rsidR="00594B95" w:rsidRDefault="00594B95" w:rsidP="00106D06">
      <w:pPr>
        <w:pStyle w:val="ListParagraph"/>
        <w:numPr>
          <w:ilvl w:val="0"/>
          <w:numId w:val="7"/>
        </w:numPr>
        <w:spacing w:line="360" w:lineRule="auto"/>
      </w:pPr>
      <w:r w:rsidRPr="00594B95">
        <w:t>0(ноль), ‘’(</w:t>
      </w:r>
      <w:r>
        <w:t>пустая строка</w:t>
      </w:r>
      <w:r w:rsidRPr="00594B95">
        <w:t>)</w:t>
      </w:r>
      <w:r>
        <w:t xml:space="preserve">, </w:t>
      </w:r>
      <w:r>
        <w:rPr>
          <w:lang w:val="en-US"/>
        </w:rPr>
        <w:t>null</w:t>
      </w:r>
      <w:r w:rsidRPr="00594B95">
        <w:t xml:space="preserve">, </w:t>
      </w:r>
      <w:r>
        <w:rPr>
          <w:lang w:val="en-US"/>
        </w:rPr>
        <w:t>undefined</w:t>
      </w:r>
      <w:r w:rsidRPr="00594B95">
        <w:t xml:space="preserve">, </w:t>
      </w:r>
      <w:r>
        <w:rPr>
          <w:lang w:val="en-US"/>
        </w:rPr>
        <w:t>NaN</w:t>
      </w:r>
      <w:r w:rsidRPr="00594B95">
        <w:t xml:space="preserve"> –</w:t>
      </w:r>
      <w:r>
        <w:t xml:space="preserve"> эти значения будут превращаться в </w:t>
      </w:r>
      <w:r w:rsidRPr="004E3330">
        <w:rPr>
          <w:b/>
          <w:lang w:val="en-US"/>
        </w:rPr>
        <w:t>false</w:t>
      </w:r>
      <w:r>
        <w:t xml:space="preserve">, когда переводим их в </w:t>
      </w:r>
      <w:r>
        <w:rPr>
          <w:lang w:val="en-US"/>
        </w:rPr>
        <w:t>bool</w:t>
      </w:r>
      <w:r>
        <w:t xml:space="preserve"> тип.</w:t>
      </w:r>
      <w:r w:rsidR="009328F6">
        <w:t xml:space="preserve"> </w:t>
      </w:r>
    </w:p>
    <w:p w:rsidR="009328F6" w:rsidRPr="004E3330" w:rsidRDefault="009328F6" w:rsidP="00106D06">
      <w:pPr>
        <w:pStyle w:val="ListParagraph"/>
        <w:numPr>
          <w:ilvl w:val="0"/>
          <w:numId w:val="7"/>
        </w:numPr>
        <w:spacing w:line="360" w:lineRule="auto"/>
      </w:pPr>
      <w:r>
        <w:t xml:space="preserve">Все остальное будет </w:t>
      </w:r>
      <w:r w:rsidRPr="004E3330">
        <w:rPr>
          <w:b/>
          <w:lang w:val="en-US"/>
        </w:rPr>
        <w:t>true</w:t>
      </w:r>
      <w:r w:rsidRPr="009328F6">
        <w:t xml:space="preserve">. </w:t>
      </w:r>
      <w:r>
        <w:t>Это пустые массивы</w:t>
      </w:r>
      <w:r w:rsidRPr="009328F6">
        <w:t>[]</w:t>
      </w:r>
      <w:r>
        <w:t>, пустые объекты</w:t>
      </w:r>
      <w:r w:rsidRPr="009328F6">
        <w:t xml:space="preserve"> {}</w:t>
      </w:r>
      <w:r>
        <w:t>, строи итд. Это будет правдой в логическом контексте.</w:t>
      </w:r>
    </w:p>
    <w:p w:rsidR="004E3330" w:rsidRPr="00C947CD" w:rsidRDefault="004E3330" w:rsidP="00106D06">
      <w:pPr>
        <w:pStyle w:val="ListParagraph"/>
        <w:numPr>
          <w:ilvl w:val="0"/>
          <w:numId w:val="7"/>
        </w:numPr>
        <w:spacing w:line="360" w:lineRule="auto"/>
      </w:pPr>
      <w:r>
        <w:rPr>
          <w:lang w:val="en-US"/>
        </w:rPr>
        <w:t>Boolean</w:t>
      </w:r>
      <w:r w:rsidRPr="004E3330">
        <w:t xml:space="preserve">(‘33’) </w:t>
      </w:r>
      <w:r>
        <w:t xml:space="preserve">– преобразует строку в логический тип. В данном случае </w:t>
      </w:r>
      <w:r>
        <w:rPr>
          <w:lang w:val="en-US"/>
        </w:rPr>
        <w:t>true.</w:t>
      </w:r>
    </w:p>
    <w:p w:rsidR="00574512" w:rsidRPr="00D255ED" w:rsidRDefault="00C947CD" w:rsidP="00574512">
      <w:pPr>
        <w:pStyle w:val="ListParagraph"/>
        <w:numPr>
          <w:ilvl w:val="0"/>
          <w:numId w:val="7"/>
        </w:numPr>
        <w:spacing w:line="360" w:lineRule="auto"/>
      </w:pPr>
      <w:r w:rsidRPr="00C947CD">
        <w:t xml:space="preserve">!!(‘55’) - </w:t>
      </w:r>
      <w:r>
        <w:t xml:space="preserve">преобразует строку в логический тип. В данном случае </w:t>
      </w:r>
      <w:r>
        <w:rPr>
          <w:lang w:val="en-US"/>
        </w:rPr>
        <w:t>true.</w:t>
      </w:r>
    </w:p>
    <w:p w:rsidR="00D255ED" w:rsidRDefault="00D255ED" w:rsidP="00D255ED">
      <w:pPr>
        <w:spacing w:line="360" w:lineRule="auto"/>
      </w:pPr>
      <w:r>
        <w:t xml:space="preserve">Матрица сравнений как любой тип данных преобразуется в </w:t>
      </w:r>
      <w:r w:rsidRPr="00D255ED">
        <w:rPr>
          <w:lang w:val="en-US"/>
        </w:rPr>
        <w:t>bool</w:t>
      </w:r>
      <w:r>
        <w:t xml:space="preserve"> тип </w:t>
      </w:r>
      <w:hyperlink r:id="rId22" w:history="1">
        <w:r w:rsidRPr="00A16199">
          <w:rPr>
            <w:rStyle w:val="Hyperlink"/>
          </w:rPr>
          <w:t>https://dorey.github.io/JavaScript-Equality-Table/</w:t>
        </w:r>
      </w:hyperlink>
    </w:p>
    <w:p w:rsidR="00D255ED" w:rsidRPr="0090526C" w:rsidRDefault="00D255ED" w:rsidP="00D255ED">
      <w:pPr>
        <w:pStyle w:val="ListParagraph"/>
        <w:spacing w:line="360" w:lineRule="auto"/>
      </w:pPr>
    </w:p>
    <w:p w:rsidR="0090526C" w:rsidRPr="004E570C" w:rsidRDefault="0090526C" w:rsidP="0090526C">
      <w:pPr>
        <w:spacing w:line="360" w:lineRule="auto"/>
      </w:pPr>
      <w:r>
        <w:t xml:space="preserve">Из лекции </w:t>
      </w:r>
      <w:r w:rsidRPr="004E570C">
        <w:t>#27.</w:t>
      </w:r>
    </w:p>
    <w:p w:rsidR="00AB2763" w:rsidRDefault="00D52E55" w:rsidP="00D52E55">
      <w:pPr>
        <w:spacing w:line="360" w:lineRule="auto"/>
      </w:pPr>
      <w:r w:rsidRPr="00D52E55">
        <w:t xml:space="preserve"> !!(1 &amp;&amp; 2) === (1 &amp;&amp; 2) – </w:t>
      </w:r>
    </w:p>
    <w:p w:rsidR="00AB2763" w:rsidRPr="00EF6C4D" w:rsidRDefault="00AB2763" w:rsidP="00AB2763">
      <w:pPr>
        <w:spacing w:line="360" w:lineRule="auto"/>
      </w:pPr>
      <w:r w:rsidRPr="00D52E55">
        <w:rPr>
          <w:lang w:val="en-US"/>
        </w:rPr>
        <w:t>console</w:t>
      </w:r>
      <w:r w:rsidRPr="00D52E55">
        <w:t>.</w:t>
      </w:r>
      <w:r w:rsidRPr="00D52E55">
        <w:rPr>
          <w:lang w:val="en-US"/>
        </w:rPr>
        <w:t>log</w:t>
      </w:r>
      <w:r w:rsidRPr="00D52E55">
        <w:t xml:space="preserve">( (1 &amp;&amp; 2));  </w:t>
      </w:r>
      <w:r>
        <w:t xml:space="preserve"> - вернет 2</w:t>
      </w:r>
    </w:p>
    <w:p w:rsidR="00AB2763" w:rsidRPr="00EF6C4D" w:rsidRDefault="00AB2763" w:rsidP="00AB2763">
      <w:pPr>
        <w:spacing w:line="360" w:lineRule="auto"/>
      </w:pPr>
      <w:r w:rsidRPr="00D52E55">
        <w:rPr>
          <w:lang w:val="en-US"/>
        </w:rPr>
        <w:t>console</w:t>
      </w:r>
      <w:r w:rsidRPr="00D52E55">
        <w:t>.</w:t>
      </w:r>
      <w:r w:rsidRPr="00D52E55">
        <w:rPr>
          <w:lang w:val="en-US"/>
        </w:rPr>
        <w:t>log</w:t>
      </w:r>
      <w:r w:rsidRPr="00D52E55">
        <w:t>( !!(1 &amp;&amp; 2));</w:t>
      </w:r>
      <w:r>
        <w:t xml:space="preserve"> - вернет </w:t>
      </w:r>
      <w:r>
        <w:rPr>
          <w:lang w:val="en-US"/>
        </w:rPr>
        <w:t>true</w:t>
      </w:r>
    </w:p>
    <w:p w:rsidR="00AB2763" w:rsidRDefault="00DC0AB2" w:rsidP="00D52E55">
      <w:pPr>
        <w:spacing w:line="360" w:lineRule="auto"/>
      </w:pPr>
      <w:r w:rsidRPr="00DC0AB2">
        <w:t xml:space="preserve">&amp;&amp; - </w:t>
      </w:r>
      <w:r>
        <w:tab/>
        <w:t>запинается на лжи</w:t>
      </w:r>
    </w:p>
    <w:p w:rsidR="00DC0AB2" w:rsidRPr="00DC0AB2" w:rsidRDefault="00DC0AB2" w:rsidP="00D52E55">
      <w:pPr>
        <w:spacing w:line="360" w:lineRule="auto"/>
      </w:pPr>
      <w:r w:rsidRPr="00DC0AB2">
        <w:t xml:space="preserve">|| - </w:t>
      </w:r>
      <w:r>
        <w:t>запинается на правде.</w:t>
      </w:r>
    </w:p>
    <w:p w:rsidR="00EF6C4D" w:rsidRDefault="00EF6C4D" w:rsidP="00D52E55">
      <w:pPr>
        <w:spacing w:line="360" w:lineRule="auto"/>
      </w:pPr>
      <w:r w:rsidRPr="00D52E55">
        <w:t>(1 &amp;&amp; 2)</w:t>
      </w:r>
      <w:r w:rsidRPr="00EF6C4D">
        <w:t xml:space="preserve"> – </w:t>
      </w:r>
      <w:r>
        <w:t>когда у нас оба аргумента при логическом сравнении равны</w:t>
      </w:r>
      <w:r w:rsidR="00317CCA" w:rsidRPr="00317CCA">
        <w:t>(</w:t>
      </w:r>
      <w:r w:rsidR="00317CCA">
        <w:t xml:space="preserve">то есть оба </w:t>
      </w:r>
      <w:r w:rsidR="00317CCA">
        <w:rPr>
          <w:lang w:val="en-US"/>
        </w:rPr>
        <w:t>true</w:t>
      </w:r>
      <w:r w:rsidR="00317CCA" w:rsidRPr="00317CCA">
        <w:t>)</w:t>
      </w:r>
      <w:r>
        <w:t>, то выражение вернет последнюю часть. То есть 2.</w:t>
      </w:r>
      <w:r w:rsidR="009C63BA" w:rsidRPr="009C63BA">
        <w:t xml:space="preserve"> </w:t>
      </w:r>
      <w:r w:rsidR="009C63BA">
        <w:t>Тип возвращаемых данных бывает разный.</w:t>
      </w:r>
    </w:p>
    <w:p w:rsidR="00317CCA" w:rsidRPr="009C63BA" w:rsidRDefault="00317CCA" w:rsidP="00317CCA">
      <w:pPr>
        <w:spacing w:line="360" w:lineRule="auto"/>
      </w:pPr>
      <w:r>
        <w:t>(0 &amp;&amp; null</w:t>
      </w:r>
      <w:r w:rsidRPr="00D52E55">
        <w:t>)</w:t>
      </w:r>
      <w:r w:rsidRPr="00EF6C4D">
        <w:t xml:space="preserve"> – </w:t>
      </w:r>
      <w:r w:rsidRPr="00317CCA">
        <w:t xml:space="preserve"> </w:t>
      </w:r>
      <w:r>
        <w:t>когда у нас оба аргумента при логическом сравнении равны</w:t>
      </w:r>
      <w:r w:rsidRPr="00317CCA">
        <w:t>(</w:t>
      </w:r>
      <w:r>
        <w:t xml:space="preserve">то есть оба </w:t>
      </w:r>
      <w:r>
        <w:rPr>
          <w:lang w:val="en-US"/>
        </w:rPr>
        <w:t>false</w:t>
      </w:r>
      <w:r w:rsidRPr="00317CCA">
        <w:t>)</w:t>
      </w:r>
      <w:r>
        <w:t>, то выражение вернет первую часть. То есть 0.</w:t>
      </w:r>
      <w:r w:rsidR="009C63BA" w:rsidRPr="004E570C">
        <w:t xml:space="preserve"> </w:t>
      </w:r>
      <w:r w:rsidR="009C63BA">
        <w:t>Тип возвращаемых данных бывает разный.</w:t>
      </w:r>
    </w:p>
    <w:p w:rsidR="00D52E55" w:rsidRDefault="00317CCA" w:rsidP="00AB2763">
      <w:pPr>
        <w:spacing w:line="360" w:lineRule="auto"/>
      </w:pPr>
      <w:r>
        <w:t>(3 &amp;&amp; 0</w:t>
      </w:r>
      <w:r w:rsidRPr="00D52E55">
        <w:t>)</w:t>
      </w:r>
      <w:r w:rsidRPr="00EF6C4D">
        <w:t xml:space="preserve"> – </w:t>
      </w:r>
      <w:r>
        <w:t>когда у нас оба аргумента при логическом сравнении</w:t>
      </w:r>
      <w:r w:rsidRPr="00317CCA">
        <w:t xml:space="preserve"> </w:t>
      </w:r>
      <w:r>
        <w:t>НЕ равны</w:t>
      </w:r>
      <w:r w:rsidRPr="00317CCA">
        <w:t>(</w:t>
      </w:r>
      <w:r>
        <w:t xml:space="preserve">один </w:t>
      </w:r>
      <w:r>
        <w:rPr>
          <w:lang w:val="en-US"/>
        </w:rPr>
        <w:t>true</w:t>
      </w:r>
      <w:r>
        <w:t xml:space="preserve">, а другой </w:t>
      </w:r>
      <w:r>
        <w:rPr>
          <w:lang w:val="en-US"/>
        </w:rPr>
        <w:t>false</w:t>
      </w:r>
      <w:r w:rsidRPr="00317CCA">
        <w:t>)</w:t>
      </w:r>
      <w:r w:rsidR="001E0FE6">
        <w:t xml:space="preserve">, то выражение вернет </w:t>
      </w:r>
      <w:r w:rsidR="001E0FE6">
        <w:rPr>
          <w:lang w:val="en-US"/>
        </w:rPr>
        <w:t>false</w:t>
      </w:r>
      <w:r>
        <w:t xml:space="preserve"> часть. То </w:t>
      </w:r>
      <w:r w:rsidR="001E0FE6">
        <w:t>есть 0</w:t>
      </w:r>
      <w:r>
        <w:t>.</w:t>
      </w:r>
      <w:r w:rsidR="009C63BA" w:rsidRPr="009C63BA">
        <w:t xml:space="preserve"> </w:t>
      </w:r>
      <w:r w:rsidR="009C63BA">
        <w:t>Тип возвращаемых данных бывает разный.</w:t>
      </w:r>
    </w:p>
    <w:p w:rsidR="0090526C" w:rsidRDefault="0090526C" w:rsidP="00AB2763">
      <w:pPr>
        <w:spacing w:line="360" w:lineRule="auto"/>
      </w:pPr>
    </w:p>
    <w:p w:rsidR="0090526C" w:rsidRDefault="0090526C" w:rsidP="00AB2763">
      <w:pPr>
        <w:spacing w:line="360" w:lineRule="auto"/>
      </w:pPr>
      <w:r w:rsidRPr="0090526C">
        <w:t>(</w:t>
      </w:r>
      <w:r>
        <w:rPr>
          <w:lang w:val="en-US"/>
        </w:rPr>
        <w:t>Null</w:t>
      </w:r>
      <w:r w:rsidRPr="0090526C">
        <w:t xml:space="preserve"> || 2&amp;&amp;3 || 4) – </w:t>
      </w:r>
      <w:r>
        <w:t>это выражение вернет 3. В лекции 27 разобрано</w:t>
      </w:r>
    </w:p>
    <w:p w:rsidR="0090526C" w:rsidRDefault="0090526C" w:rsidP="00AB2763">
      <w:pPr>
        <w:spacing w:line="360" w:lineRule="auto"/>
      </w:pPr>
      <w:r w:rsidRPr="0090526C">
        <w:lastRenderedPageBreak/>
        <w:t>2&amp;&amp;3</w:t>
      </w:r>
      <w:r>
        <w:t>- вернет 3. Потом</w:t>
      </w:r>
    </w:p>
    <w:p w:rsidR="0090526C" w:rsidRDefault="0090526C" w:rsidP="00AB2763">
      <w:pPr>
        <w:spacing w:line="360" w:lineRule="auto"/>
      </w:pPr>
      <w:r>
        <w:rPr>
          <w:lang w:val="en-US"/>
        </w:rPr>
        <w:t>Null</w:t>
      </w:r>
      <w:r w:rsidRPr="0090526C">
        <w:t xml:space="preserve"> || 3 </w:t>
      </w:r>
      <w:r>
        <w:t>– вернет  - 3. Так как правда или лож возвращается правда</w:t>
      </w:r>
    </w:p>
    <w:p w:rsidR="0090526C" w:rsidRPr="0090526C" w:rsidRDefault="0090526C" w:rsidP="00AB2763">
      <w:pPr>
        <w:spacing w:line="360" w:lineRule="auto"/>
      </w:pPr>
      <w:r>
        <w:t xml:space="preserve">3 </w:t>
      </w:r>
      <w:r w:rsidRPr="0090526C">
        <w:t xml:space="preserve">|| 4 </w:t>
      </w:r>
      <w:r>
        <w:t>– вернут 3. Так как правда или правда вернет первую правду.</w:t>
      </w:r>
    </w:p>
    <w:p w:rsidR="00AB2763" w:rsidRDefault="00AB2763" w:rsidP="00AB2763">
      <w:pPr>
        <w:spacing w:line="360" w:lineRule="auto"/>
      </w:pPr>
    </w:p>
    <w:p w:rsidR="00D255ED" w:rsidRPr="00D255ED" w:rsidRDefault="00D255ED" w:rsidP="00D255ED">
      <w:pPr>
        <w:spacing w:line="360" w:lineRule="auto"/>
      </w:pPr>
      <w:r>
        <w:t xml:space="preserve">A </w:t>
      </w:r>
      <w:r w:rsidRPr="00D255ED">
        <w:t xml:space="preserve">=[1,2,3]   </w:t>
      </w:r>
      <w:r>
        <w:rPr>
          <w:lang w:val="en-US"/>
        </w:rPr>
        <w:t>B</w:t>
      </w:r>
      <w:r>
        <w:t xml:space="preserve"> </w:t>
      </w:r>
      <w:r w:rsidRPr="00D255ED">
        <w:t>=[1,2,3]</w:t>
      </w:r>
    </w:p>
    <w:p w:rsidR="00574512" w:rsidRPr="004E570C" w:rsidRDefault="00D255ED" w:rsidP="00574512">
      <w:pPr>
        <w:spacing w:line="360" w:lineRule="auto"/>
      </w:pPr>
      <w:r w:rsidRPr="00D255ED">
        <w:t>(</w:t>
      </w:r>
      <w:r>
        <w:rPr>
          <w:lang w:val="en-US"/>
        </w:rPr>
        <w:t>A</w:t>
      </w:r>
      <w:r w:rsidRPr="00D255ED">
        <w:t xml:space="preserve"> == </w:t>
      </w:r>
      <w:r>
        <w:rPr>
          <w:lang w:val="en-US"/>
        </w:rPr>
        <w:t>B</w:t>
      </w:r>
      <w:r w:rsidRPr="00D255ED">
        <w:t xml:space="preserve">) </w:t>
      </w:r>
      <w:r>
        <w:t xml:space="preserve">– </w:t>
      </w:r>
      <w:r>
        <w:rPr>
          <w:lang w:val="en-US"/>
        </w:rPr>
        <w:t>false</w:t>
      </w:r>
      <w:r w:rsidRPr="00D255ED">
        <w:t xml:space="preserve">. </w:t>
      </w:r>
      <w:r>
        <w:t xml:space="preserve"> Массивы между собой равны, но они ссылаются на разные области памяти, на разные хранилища. Следовательно будет </w:t>
      </w:r>
      <w:r>
        <w:rPr>
          <w:lang w:val="en-US"/>
        </w:rPr>
        <w:t>false</w:t>
      </w:r>
      <w:r w:rsidRPr="004E570C">
        <w:t>.</w:t>
      </w:r>
    </w:p>
    <w:p w:rsidR="00FA0E80" w:rsidRPr="002F67A1" w:rsidRDefault="00EB264B" w:rsidP="00574512">
      <w:pPr>
        <w:spacing w:line="360" w:lineRule="auto"/>
      </w:pPr>
      <w:r w:rsidRPr="002F67A1">
        <w:t>Что выведет этот код: alert( +"Infinity" );  - выведет строку Infinity, но тип данных у нее будет number.</w:t>
      </w:r>
    </w:p>
    <w:p w:rsidR="00FA0E80" w:rsidRPr="002F67A1" w:rsidRDefault="00FA0E80" w:rsidP="00574512">
      <w:pPr>
        <w:spacing w:line="360" w:lineRule="auto"/>
      </w:pPr>
    </w:p>
    <w:p w:rsidR="002F67A1" w:rsidRPr="002F67A1" w:rsidRDefault="00FA0E80" w:rsidP="00574512">
      <w:pPr>
        <w:spacing w:line="360" w:lineRule="auto"/>
      </w:pPr>
      <w:r w:rsidRPr="002F67A1">
        <w:t>Верно ли сравнение: "Ёжик" &gt; "яблоко"?</w:t>
      </w:r>
      <w:r w:rsidR="00BA33F0" w:rsidRPr="002F67A1">
        <w:t xml:space="preserve"> – строки сравниваются посимвольно. Сравнивается буква Ё и я. У каждого символа есть значения в Unicode. Сравниваются эти значения. Если значение больше, то будет true.</w:t>
      </w:r>
    </w:p>
    <w:p w:rsidR="002F67A1" w:rsidRPr="002F67A1" w:rsidRDefault="002F67A1" w:rsidP="00574512">
      <w:pPr>
        <w:spacing w:line="360" w:lineRule="auto"/>
      </w:pPr>
    </w:p>
    <w:p w:rsidR="002F67A1" w:rsidRDefault="002F67A1" w:rsidP="002F67A1">
      <w:pPr>
        <w:shd w:val="clear" w:color="auto" w:fill="FFFFFF"/>
        <w:spacing w:after="158" w:line="240" w:lineRule="auto"/>
      </w:pPr>
      <w:r w:rsidRPr="002F67A1">
        <w:t>Чему равно 0 || "" || 2 || undefined || true || falsе ? – вернет 2.</w:t>
      </w:r>
    </w:p>
    <w:p w:rsidR="004E570C" w:rsidRDefault="004E570C" w:rsidP="002F67A1">
      <w:pPr>
        <w:shd w:val="clear" w:color="auto" w:fill="FFFFFF"/>
        <w:spacing w:after="158" w:line="240" w:lineRule="auto"/>
      </w:pPr>
    </w:p>
    <w:p w:rsidR="004E570C" w:rsidRDefault="004E570C" w:rsidP="002F67A1">
      <w:pPr>
        <w:shd w:val="clear" w:color="auto" w:fill="FFFFFF"/>
        <w:spacing w:after="158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Получение элементов со страницы</w:t>
      </w:r>
    </w:p>
    <w:p w:rsidR="004E570C" w:rsidRDefault="004E570C" w:rsidP="002F67A1">
      <w:pPr>
        <w:shd w:val="clear" w:color="auto" w:fill="FFFFFF"/>
        <w:spacing w:after="158" w:line="240" w:lineRule="auto"/>
      </w:pPr>
      <w:r>
        <w:rPr>
          <w:lang w:val="en-US"/>
        </w:rPr>
        <w:t>DOM</w:t>
      </w:r>
      <w:r w:rsidR="001D5F7F">
        <w:t xml:space="preserve"> </w:t>
      </w:r>
      <w:r>
        <w:t>(</w:t>
      </w:r>
      <w:r>
        <w:rPr>
          <w:lang w:val="en-US"/>
        </w:rPr>
        <w:t>Document</w:t>
      </w:r>
      <w:r w:rsidRPr="00387D12">
        <w:t xml:space="preserve"> </w:t>
      </w:r>
      <w:r>
        <w:rPr>
          <w:lang w:val="en-US"/>
        </w:rPr>
        <w:t>Object</w:t>
      </w:r>
      <w:r w:rsidRPr="00387D12">
        <w:t xml:space="preserve"> </w:t>
      </w:r>
      <w:r>
        <w:rPr>
          <w:lang w:val="en-US"/>
        </w:rPr>
        <w:t>Model</w:t>
      </w:r>
      <w:r>
        <w:t>)</w:t>
      </w:r>
      <w:r w:rsidRPr="00387D12">
        <w:t xml:space="preserve"> – </w:t>
      </w:r>
      <w:r>
        <w:t>объектная модель документа.</w:t>
      </w:r>
    </w:p>
    <w:p w:rsidR="00387D12" w:rsidRDefault="00387D12" w:rsidP="002F67A1">
      <w:pPr>
        <w:shd w:val="clear" w:color="auto" w:fill="FFFFFF"/>
        <w:spacing w:after="158" w:line="240" w:lineRule="auto"/>
      </w:pPr>
      <w:r>
        <w:rPr>
          <w:lang w:val="en-US"/>
        </w:rPr>
        <w:t>Html</w:t>
      </w:r>
      <w:r w:rsidRPr="00387D12">
        <w:t xml:space="preserve"> код мы можем представить в виде обычного объекта.</w:t>
      </w:r>
      <w:r w:rsidR="0051500C">
        <w:t xml:space="preserve"> И как и у любого объекта, у этого объе</w:t>
      </w:r>
      <w:r w:rsidR="00C34E42">
        <w:t>кта тоже могут быть свои методы для того чтобы иметь доступ к определенным элементам на странице.</w:t>
      </w:r>
    </w:p>
    <w:p w:rsidR="00517FEF" w:rsidRDefault="00517FEF" w:rsidP="002F67A1">
      <w:pPr>
        <w:shd w:val="clear" w:color="auto" w:fill="FFFFFF"/>
        <w:spacing w:after="158" w:line="240" w:lineRule="auto"/>
      </w:pPr>
      <w:r>
        <w:t xml:space="preserve">Чтобы обратиться к </w:t>
      </w:r>
      <w:r>
        <w:rPr>
          <w:lang w:val="en-US"/>
        </w:rPr>
        <w:t>DOM</w:t>
      </w:r>
      <w:r w:rsidRPr="00517FEF">
        <w:t xml:space="preserve"> </w:t>
      </w:r>
      <w:r>
        <w:t xml:space="preserve">нам нужно использовать </w:t>
      </w:r>
      <w:r>
        <w:rPr>
          <w:lang w:val="en-US"/>
        </w:rPr>
        <w:t>document</w:t>
      </w:r>
      <w:r w:rsidRPr="00517FEF">
        <w:t xml:space="preserve"> </w:t>
      </w:r>
      <w:r>
        <w:t>и мы увидим весь список свойств и методов который присущ этому глобальному объекту.</w:t>
      </w:r>
    </w:p>
    <w:p w:rsidR="002F792D" w:rsidRDefault="002F792D" w:rsidP="002F67A1">
      <w:pPr>
        <w:shd w:val="clear" w:color="auto" w:fill="FFFFFF"/>
        <w:spacing w:after="158" w:line="240" w:lineRule="auto"/>
      </w:pPr>
      <w:r>
        <w:t>Методы для получения элементов со страницы можно разделить на 2 категории. Те что существовали уже давно и современные.</w:t>
      </w:r>
    </w:p>
    <w:p w:rsidR="00431DF4" w:rsidRPr="00A73526" w:rsidRDefault="00431DF4" w:rsidP="002F67A1">
      <w:pPr>
        <w:shd w:val="clear" w:color="auto" w:fill="FFFFFF"/>
        <w:spacing w:after="158" w:line="240" w:lineRule="auto"/>
      </w:pPr>
      <w:r>
        <w:t>Более давние методы</w:t>
      </w:r>
      <w:r w:rsidRPr="00A73526">
        <w:t>:</w:t>
      </w:r>
    </w:p>
    <w:p w:rsidR="002F792D" w:rsidRDefault="002F792D" w:rsidP="002F67A1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2F792D">
        <w:t>.</w:t>
      </w:r>
      <w:r>
        <w:rPr>
          <w:lang w:val="en-US"/>
        </w:rPr>
        <w:t>geyElementById</w:t>
      </w:r>
      <w:r w:rsidRPr="002F792D">
        <w:t>(</w:t>
      </w:r>
      <w:r w:rsidR="007252D0">
        <w:t>'</w:t>
      </w:r>
      <w:r w:rsidR="00B32B57">
        <w:rPr>
          <w:lang w:val="en-US"/>
        </w:rPr>
        <w:t>nameI</w:t>
      </w:r>
      <w:r w:rsidR="007252D0">
        <w:rPr>
          <w:lang w:val="en-US"/>
        </w:rPr>
        <w:t>d</w:t>
      </w:r>
      <w:r w:rsidR="007252D0">
        <w:t>'</w:t>
      </w:r>
      <w:r w:rsidRPr="002F792D">
        <w:t xml:space="preserve">) – </w:t>
      </w:r>
      <w:r>
        <w:t xml:space="preserve">получить элемент по </w:t>
      </w:r>
      <w:r>
        <w:rPr>
          <w:lang w:val="en-US"/>
        </w:rPr>
        <w:t>id</w:t>
      </w:r>
      <w:r w:rsidR="00FA36D8" w:rsidRPr="00FA36D8">
        <w:t xml:space="preserve">. </w:t>
      </w:r>
      <w:r w:rsidR="00FA36D8">
        <w:t xml:space="preserve"> </w:t>
      </w:r>
      <w:r w:rsidR="00FA36D8">
        <w:rPr>
          <w:lang w:val="en-US"/>
        </w:rPr>
        <w:t>Id</w:t>
      </w:r>
      <w:r w:rsidR="00FA36D8" w:rsidRPr="00FA36D8">
        <w:t xml:space="preserve"> должен быть один на странице иначе не метод не поймет к чему обращаться.</w:t>
      </w:r>
    </w:p>
    <w:p w:rsidR="00B32B57" w:rsidRDefault="00B32B57" w:rsidP="002F67A1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2F792D">
        <w:t>.</w:t>
      </w:r>
      <w:r>
        <w:rPr>
          <w:lang w:val="en-US"/>
        </w:rPr>
        <w:t>getElementByTagName</w:t>
      </w:r>
      <w:r w:rsidRPr="00B32B57">
        <w:t>(‘</w:t>
      </w:r>
      <w:r>
        <w:rPr>
          <w:lang w:val="en-US"/>
        </w:rPr>
        <w:t>button</w:t>
      </w:r>
      <w:r w:rsidRPr="00B32B57">
        <w:t xml:space="preserve">’) – </w:t>
      </w:r>
      <w:r>
        <w:t xml:space="preserve">получим все элементы с тегом </w:t>
      </w:r>
      <w:r>
        <w:rPr>
          <w:lang w:val="en-US"/>
        </w:rPr>
        <w:t>button</w:t>
      </w:r>
      <w:r w:rsidRPr="00B32B57">
        <w:t xml:space="preserve"> </w:t>
      </w:r>
      <w:r w:rsidR="00816E75">
        <w:t>на странице</w:t>
      </w:r>
      <w:r>
        <w:t xml:space="preserve"> в виде псевдомассива</w:t>
      </w:r>
      <w:r w:rsidR="00705861">
        <w:t xml:space="preserve">. К нужному элементу можно обратиться по индексу </w:t>
      </w:r>
      <w:r w:rsidR="00705861" w:rsidRPr="00277F0A">
        <w:t>[</w:t>
      </w:r>
      <w:r w:rsidR="00705861">
        <w:rPr>
          <w:lang w:val="en-US"/>
        </w:rPr>
        <w:t>index</w:t>
      </w:r>
      <w:r w:rsidR="00705861" w:rsidRPr="00277F0A">
        <w:t>]</w:t>
      </w:r>
      <w:r w:rsidR="00277F0A" w:rsidRPr="00277F0A">
        <w:t xml:space="preserve">.  </w:t>
      </w:r>
      <w:r w:rsidR="00277F0A">
        <w:t xml:space="preserve">Даже если на странице всего один элемент с тегом мы получим его в </w:t>
      </w:r>
      <w:r w:rsidR="00277F0A" w:rsidRPr="00277F0A">
        <w:rPr>
          <w:b/>
        </w:rPr>
        <w:t>массиве</w:t>
      </w:r>
      <w:r w:rsidR="00277F0A">
        <w:t>.</w:t>
      </w:r>
    </w:p>
    <w:p w:rsidR="00802B2C" w:rsidRDefault="00802B2C" w:rsidP="002F67A1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2F792D">
        <w:t>.</w:t>
      </w:r>
      <w:r>
        <w:rPr>
          <w:lang w:val="en-US"/>
        </w:rPr>
        <w:t>getElementByClassName</w:t>
      </w:r>
      <w:r w:rsidRPr="00B32B57">
        <w:t>(‘</w:t>
      </w:r>
      <w:r>
        <w:rPr>
          <w:lang w:val="en-US"/>
        </w:rPr>
        <w:t>nameClass</w:t>
      </w:r>
      <w:r w:rsidRPr="00B32B57">
        <w:t>’</w:t>
      </w:r>
      <w:r>
        <w:t>)</w:t>
      </w:r>
      <w:r w:rsidR="00AA1FBA" w:rsidRPr="00AA1FBA">
        <w:t xml:space="preserve"> – </w:t>
      </w:r>
      <w:r w:rsidR="00AA1FBA">
        <w:t>получить элементы по имени класса. Возвращает массив.</w:t>
      </w:r>
    </w:p>
    <w:p w:rsidR="00432D27" w:rsidRDefault="00432D27" w:rsidP="002F67A1">
      <w:pPr>
        <w:shd w:val="clear" w:color="auto" w:fill="FFFFFF"/>
        <w:spacing w:after="158" w:line="240" w:lineRule="auto"/>
      </w:pPr>
    </w:p>
    <w:p w:rsidR="00431DF4" w:rsidRPr="009E6923" w:rsidRDefault="00431DF4" w:rsidP="00431DF4">
      <w:pPr>
        <w:shd w:val="clear" w:color="auto" w:fill="FFFFFF"/>
        <w:spacing w:after="158" w:line="240" w:lineRule="auto"/>
      </w:pPr>
      <w:r>
        <w:lastRenderedPageBreak/>
        <w:t>Более свежие методы</w:t>
      </w:r>
      <w:r w:rsidRPr="009E6923">
        <w:t>:</w:t>
      </w:r>
    </w:p>
    <w:p w:rsidR="00432D27" w:rsidRPr="00DF5BFB" w:rsidRDefault="00432D27" w:rsidP="00431DF4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DF5BFB">
        <w:t>.</w:t>
      </w:r>
      <w:r>
        <w:rPr>
          <w:lang w:val="en-US"/>
        </w:rPr>
        <w:t>querySelectorAll</w:t>
      </w:r>
      <w:r w:rsidRPr="00DF5BFB">
        <w:t>(‘</w:t>
      </w:r>
      <w:r>
        <w:rPr>
          <w:lang w:val="en-US"/>
        </w:rPr>
        <w:t>css</w:t>
      </w:r>
      <w:r w:rsidRPr="00DF5BFB">
        <w:t xml:space="preserve"> </w:t>
      </w:r>
      <w:r>
        <w:rPr>
          <w:lang w:val="en-US"/>
        </w:rPr>
        <w:t>selector</w:t>
      </w:r>
      <w:r w:rsidRPr="00DF5BFB">
        <w:t>’)</w:t>
      </w:r>
      <w:r w:rsidR="00975E9C" w:rsidRPr="00DF5BFB">
        <w:t xml:space="preserve"> – </w:t>
      </w:r>
      <w:r w:rsidR="00DF5BFB">
        <w:t>получаем все элементы по данному селектору. В</w:t>
      </w:r>
      <w:r w:rsidR="00975E9C">
        <w:t>озвращает</w:t>
      </w:r>
      <w:r w:rsidR="00975E9C" w:rsidRPr="00DF5BFB">
        <w:t xml:space="preserve"> </w:t>
      </w:r>
      <w:r w:rsidR="00975E9C">
        <w:t>псевдомассив</w:t>
      </w:r>
      <w:r w:rsidR="00975E9C" w:rsidRPr="00DF5BFB">
        <w:t xml:space="preserve"> </w:t>
      </w:r>
      <w:r w:rsidR="00975E9C">
        <w:t>у</w:t>
      </w:r>
      <w:r w:rsidR="00975E9C" w:rsidRPr="00DF5BFB">
        <w:t xml:space="preserve"> </w:t>
      </w:r>
      <w:r w:rsidR="00975E9C">
        <w:t>которого</w:t>
      </w:r>
      <w:r w:rsidR="00975E9C" w:rsidRPr="00DF5BFB">
        <w:t xml:space="preserve"> </w:t>
      </w:r>
      <w:r w:rsidR="00975E9C">
        <w:t>есть</w:t>
      </w:r>
      <w:r w:rsidR="00975E9C" w:rsidRPr="00DF5BFB">
        <w:t xml:space="preserve"> </w:t>
      </w:r>
      <w:r w:rsidR="00975E9C">
        <w:t>метод</w:t>
      </w:r>
      <w:r w:rsidR="00975E9C" w:rsidRPr="00DF5BFB">
        <w:t xml:space="preserve"> </w:t>
      </w:r>
      <w:r w:rsidR="00975E9C">
        <w:rPr>
          <w:lang w:val="en-US"/>
        </w:rPr>
        <w:t>forEach</w:t>
      </w:r>
    </w:p>
    <w:p w:rsidR="00B26F7B" w:rsidRDefault="00543643" w:rsidP="00431DF4">
      <w:pPr>
        <w:shd w:val="clear" w:color="auto" w:fill="FFFFFF"/>
        <w:spacing w:after="158" w:line="240" w:lineRule="auto"/>
      </w:pPr>
      <w:r>
        <w:t>Основные виды селекторов -</w:t>
      </w:r>
      <w:r w:rsidRPr="00543643">
        <w:t xml:space="preserve"> </w:t>
      </w:r>
      <w:r>
        <w:t xml:space="preserve"> </w:t>
      </w:r>
      <w:hyperlink r:id="rId23" w:history="1">
        <w:r w:rsidR="00B26F7B" w:rsidRPr="008654D4">
          <w:rPr>
            <w:rStyle w:val="Hyperlink"/>
          </w:rPr>
          <w:t>https://learn.javascript.ru/css-selectors</w:t>
        </w:r>
      </w:hyperlink>
    </w:p>
    <w:p w:rsidR="00B26F7B" w:rsidRDefault="00B26F7B" w:rsidP="00431DF4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DF5BFB">
        <w:t>.</w:t>
      </w:r>
      <w:r>
        <w:rPr>
          <w:lang w:val="en-US"/>
        </w:rPr>
        <w:t>querySelector</w:t>
      </w:r>
      <w:r w:rsidRPr="00DF5BFB">
        <w:t>(‘</w:t>
      </w:r>
      <w:r>
        <w:rPr>
          <w:lang w:val="en-US"/>
        </w:rPr>
        <w:t>css</w:t>
      </w:r>
      <w:r w:rsidRPr="00DF5BFB">
        <w:t xml:space="preserve"> </w:t>
      </w:r>
      <w:r>
        <w:rPr>
          <w:lang w:val="en-US"/>
        </w:rPr>
        <w:t>selector</w:t>
      </w:r>
      <w:r w:rsidRPr="00DF5BFB">
        <w:t>’)</w:t>
      </w:r>
      <w:r w:rsidR="00A27E65">
        <w:t xml:space="preserve"> – получаем только один элемент (первый попавшийся)</w:t>
      </w:r>
    </w:p>
    <w:p w:rsidR="00640D6A" w:rsidRDefault="00640D6A" w:rsidP="00431DF4">
      <w:pPr>
        <w:shd w:val="clear" w:color="auto" w:fill="FFFFFF"/>
        <w:spacing w:after="158" w:line="240" w:lineRule="auto"/>
      </w:pPr>
    </w:p>
    <w:p w:rsidR="00640D6A" w:rsidRPr="00640D6A" w:rsidRDefault="00640D6A" w:rsidP="00431DF4">
      <w:pPr>
        <w:shd w:val="clear" w:color="auto" w:fill="FFFFFF"/>
        <w:spacing w:after="158" w:line="240" w:lineRule="auto"/>
      </w:pPr>
      <w:r>
        <w:t xml:space="preserve">Можно обращаться не только к </w:t>
      </w:r>
      <w:r>
        <w:rPr>
          <w:lang w:val="en-US"/>
        </w:rPr>
        <w:t>document</w:t>
      </w:r>
      <w:r>
        <w:t>, но и к объекту содержащему элементы.</w:t>
      </w:r>
    </w:p>
    <w:p w:rsidR="00640D6A" w:rsidRPr="00640D6A" w:rsidRDefault="00640D6A" w:rsidP="00431DF4">
      <w:pPr>
        <w:shd w:val="clear" w:color="auto" w:fill="FFFFFF"/>
        <w:spacing w:after="158" w:line="240" w:lineRule="auto"/>
      </w:pPr>
      <w:r>
        <w:rPr>
          <w:lang w:val="en-US"/>
        </w:rPr>
        <w:t>Const</w:t>
      </w:r>
      <w:r w:rsidRPr="00640D6A">
        <w:t xml:space="preserve"> </w:t>
      </w:r>
      <w:r>
        <w:rPr>
          <w:lang w:val="en-US"/>
        </w:rPr>
        <w:t>abc</w:t>
      </w:r>
      <w:r w:rsidRPr="00640D6A">
        <w:t xml:space="preserve"> =  </w:t>
      </w:r>
      <w:r>
        <w:rPr>
          <w:lang w:val="en-US"/>
        </w:rPr>
        <w:t>Document</w:t>
      </w:r>
      <w:r w:rsidRPr="00640D6A">
        <w:t>.</w:t>
      </w:r>
      <w:r>
        <w:rPr>
          <w:lang w:val="en-US"/>
        </w:rPr>
        <w:t>querySelector</w:t>
      </w:r>
      <w:r w:rsidRPr="00640D6A">
        <w:t>(‘</w:t>
      </w:r>
      <w:r>
        <w:rPr>
          <w:lang w:val="en-US"/>
        </w:rPr>
        <w:t>css</w:t>
      </w:r>
      <w:r w:rsidRPr="00640D6A">
        <w:t xml:space="preserve"> </w:t>
      </w:r>
      <w:r>
        <w:rPr>
          <w:lang w:val="en-US"/>
        </w:rPr>
        <w:t>selector</w:t>
      </w:r>
      <w:r w:rsidRPr="00640D6A">
        <w:t xml:space="preserve">’) – </w:t>
      </w:r>
      <w:r>
        <w:t>получаем</w:t>
      </w:r>
      <w:r w:rsidRPr="00640D6A">
        <w:t xml:space="preserve"> </w:t>
      </w:r>
      <w:r>
        <w:t>какие</w:t>
      </w:r>
      <w:r w:rsidRPr="00640D6A">
        <w:t>-</w:t>
      </w:r>
      <w:r>
        <w:t>то</w:t>
      </w:r>
      <w:r w:rsidRPr="00640D6A">
        <w:t xml:space="preserve"> </w:t>
      </w:r>
      <w:r>
        <w:t xml:space="preserve">элементы из </w:t>
      </w:r>
      <w:r>
        <w:rPr>
          <w:lang w:val="en-US"/>
        </w:rPr>
        <w:t>document</w:t>
      </w:r>
    </w:p>
    <w:p w:rsidR="00640D6A" w:rsidRPr="00640D6A" w:rsidRDefault="00640D6A" w:rsidP="00431DF4">
      <w:pPr>
        <w:shd w:val="clear" w:color="auto" w:fill="FFFFFF"/>
        <w:spacing w:after="158" w:line="240" w:lineRule="auto"/>
      </w:pPr>
      <w:r>
        <w:rPr>
          <w:lang w:val="en-US"/>
        </w:rPr>
        <w:t>Const</w:t>
      </w:r>
      <w:r w:rsidRPr="00640D6A">
        <w:t xml:space="preserve"> </w:t>
      </w:r>
      <w:r>
        <w:rPr>
          <w:lang w:val="en-US"/>
        </w:rPr>
        <w:t>abc</w:t>
      </w:r>
      <w:r w:rsidRPr="00640D6A">
        <w:t xml:space="preserve">_1 = </w:t>
      </w:r>
      <w:r>
        <w:rPr>
          <w:lang w:val="en-US"/>
        </w:rPr>
        <w:t>abc</w:t>
      </w:r>
      <w:r w:rsidRPr="00640D6A">
        <w:t>.</w:t>
      </w:r>
      <w:r>
        <w:rPr>
          <w:lang w:val="en-US"/>
        </w:rPr>
        <w:t>querySelector</w:t>
      </w:r>
      <w:r w:rsidRPr="00640D6A">
        <w:t>(‘</w:t>
      </w:r>
      <w:r>
        <w:rPr>
          <w:lang w:val="en-US"/>
        </w:rPr>
        <w:t>css</w:t>
      </w:r>
      <w:r w:rsidRPr="00640D6A">
        <w:t xml:space="preserve"> </w:t>
      </w:r>
      <w:r>
        <w:rPr>
          <w:lang w:val="en-US"/>
        </w:rPr>
        <w:t>selector</w:t>
      </w:r>
      <w:r w:rsidRPr="00640D6A">
        <w:t xml:space="preserve">’) – </w:t>
      </w:r>
      <w:r>
        <w:t>получаем</w:t>
      </w:r>
      <w:r w:rsidRPr="00640D6A">
        <w:t xml:space="preserve"> </w:t>
      </w:r>
      <w:r>
        <w:t>какие</w:t>
      </w:r>
      <w:r w:rsidRPr="00640D6A">
        <w:t>-</w:t>
      </w:r>
      <w:r>
        <w:t>то</w:t>
      </w:r>
      <w:r w:rsidRPr="00640D6A">
        <w:t xml:space="preserve"> </w:t>
      </w:r>
      <w:r>
        <w:t xml:space="preserve">элементы из </w:t>
      </w:r>
      <w:r>
        <w:rPr>
          <w:lang w:val="en-US"/>
        </w:rPr>
        <w:t>abc</w:t>
      </w:r>
      <w:r w:rsidRPr="00640D6A">
        <w:t>.</w:t>
      </w:r>
    </w:p>
    <w:p w:rsidR="00A73526" w:rsidRPr="00640D6A" w:rsidRDefault="00A73526" w:rsidP="00431DF4">
      <w:pPr>
        <w:shd w:val="clear" w:color="auto" w:fill="FFFFFF"/>
        <w:spacing w:after="158" w:line="240" w:lineRule="auto"/>
      </w:pPr>
    </w:p>
    <w:p w:rsidR="00BF2478" w:rsidRPr="00BF2478" w:rsidRDefault="00BF2478" w:rsidP="00431DF4">
      <w:pPr>
        <w:shd w:val="clear" w:color="auto" w:fill="FFFFFF"/>
        <w:spacing w:after="158" w:line="240" w:lineRule="auto"/>
        <w:rPr>
          <w:b/>
          <w:sz w:val="32"/>
          <w:szCs w:val="32"/>
        </w:rPr>
      </w:pPr>
      <w:r w:rsidRPr="00BF2478">
        <w:rPr>
          <w:b/>
          <w:sz w:val="32"/>
          <w:szCs w:val="32"/>
        </w:rPr>
        <w:t>Действия с элементами на странице</w:t>
      </w:r>
    </w:p>
    <w:p w:rsidR="00A73526" w:rsidRDefault="00A73526" w:rsidP="00431DF4">
      <w:pPr>
        <w:shd w:val="clear" w:color="auto" w:fill="FFFFFF"/>
        <w:spacing w:after="158" w:line="240" w:lineRule="auto"/>
      </w:pPr>
      <w:r>
        <w:rPr>
          <w:lang w:val="en-US"/>
        </w:rPr>
        <w:t>Console</w:t>
      </w:r>
      <w:r w:rsidRPr="00A73526">
        <w:t>.</w:t>
      </w:r>
      <w:r>
        <w:rPr>
          <w:lang w:val="en-US"/>
        </w:rPr>
        <w:t>dir</w:t>
      </w:r>
      <w:r w:rsidRPr="00A73526">
        <w:t>(</w:t>
      </w:r>
      <w:r>
        <w:rPr>
          <w:lang w:val="en-US"/>
        </w:rPr>
        <w:t>id</w:t>
      </w:r>
      <w:r w:rsidRPr="00A73526">
        <w:t xml:space="preserve">) – </w:t>
      </w:r>
      <w:r>
        <w:t>посмотреть что наш элемент представляет в качестве объекта.</w:t>
      </w:r>
    </w:p>
    <w:p w:rsidR="00BF2478" w:rsidRDefault="00BF2478" w:rsidP="00431DF4">
      <w:pPr>
        <w:shd w:val="clear" w:color="auto" w:fill="FFFFFF"/>
        <w:spacing w:after="158" w:line="240" w:lineRule="auto"/>
        <w:rPr>
          <w:lang w:val="en-US"/>
        </w:rPr>
      </w:pPr>
      <w:r>
        <w:rPr>
          <w:lang w:val="en-US"/>
        </w:rPr>
        <w:t>Const box = Document</w:t>
      </w:r>
      <w:r w:rsidRPr="00BF2478">
        <w:rPr>
          <w:lang w:val="en-US"/>
        </w:rPr>
        <w:t>.</w:t>
      </w:r>
      <w:r>
        <w:rPr>
          <w:lang w:val="en-US"/>
        </w:rPr>
        <w:t>geyElementById</w:t>
      </w:r>
      <w:r w:rsidRPr="00BF2478">
        <w:rPr>
          <w:lang w:val="en-US"/>
        </w:rPr>
        <w:t>('</w:t>
      </w:r>
      <w:r>
        <w:rPr>
          <w:lang w:val="en-US"/>
        </w:rPr>
        <w:t>nameId</w:t>
      </w:r>
      <w:r w:rsidRPr="00BF2478">
        <w:rPr>
          <w:lang w:val="en-US"/>
        </w:rPr>
        <w:t>')</w:t>
      </w:r>
      <w:r>
        <w:rPr>
          <w:lang w:val="en-US"/>
        </w:rPr>
        <w:t>;</w:t>
      </w:r>
    </w:p>
    <w:p w:rsidR="00BF2478" w:rsidRDefault="00BF2478" w:rsidP="00431DF4">
      <w:pPr>
        <w:shd w:val="clear" w:color="auto" w:fill="FFFFFF"/>
        <w:spacing w:after="158" w:line="240" w:lineRule="auto"/>
      </w:pPr>
      <w:r>
        <w:t>Изменить цвет и ширину. Значения нужно вносить в кавычках.</w:t>
      </w:r>
    </w:p>
    <w:p w:rsidR="00BF2478" w:rsidRPr="001A2F03" w:rsidRDefault="00BF2478" w:rsidP="00431DF4">
      <w:pPr>
        <w:shd w:val="clear" w:color="auto" w:fill="FFFFFF"/>
        <w:spacing w:after="158" w:line="240" w:lineRule="auto"/>
      </w:pPr>
      <w:r>
        <w:rPr>
          <w:lang w:val="en-US"/>
        </w:rPr>
        <w:t>Box</w:t>
      </w:r>
      <w:r w:rsidRPr="001A2F03">
        <w:t>.</w:t>
      </w:r>
      <w:r>
        <w:rPr>
          <w:lang w:val="en-US"/>
        </w:rPr>
        <w:t>style</w:t>
      </w:r>
      <w:r w:rsidRPr="001A2F03">
        <w:t>.</w:t>
      </w:r>
      <w:r>
        <w:rPr>
          <w:lang w:val="en-US"/>
        </w:rPr>
        <w:t>backgroundColor</w:t>
      </w:r>
      <w:r w:rsidRPr="001A2F03">
        <w:t xml:space="preserve"> = ‘</w:t>
      </w:r>
      <w:r>
        <w:rPr>
          <w:lang w:val="en-US"/>
        </w:rPr>
        <w:t>red</w:t>
      </w:r>
      <w:r w:rsidRPr="001A2F03">
        <w:t>’;</w:t>
      </w:r>
    </w:p>
    <w:p w:rsidR="00BF2478" w:rsidRPr="001A2F03" w:rsidRDefault="00BF2478" w:rsidP="00431DF4">
      <w:pPr>
        <w:shd w:val="clear" w:color="auto" w:fill="FFFFFF"/>
        <w:spacing w:after="158" w:line="240" w:lineRule="auto"/>
      </w:pPr>
      <w:r>
        <w:rPr>
          <w:lang w:val="en-US"/>
        </w:rPr>
        <w:t>Box</w:t>
      </w:r>
      <w:r w:rsidRPr="001A2F03">
        <w:t>.</w:t>
      </w:r>
      <w:r>
        <w:rPr>
          <w:lang w:val="en-US"/>
        </w:rPr>
        <w:t>style</w:t>
      </w:r>
      <w:r w:rsidRPr="001A2F03">
        <w:t>.</w:t>
      </w:r>
      <w:r>
        <w:rPr>
          <w:lang w:val="en-US"/>
        </w:rPr>
        <w:t>width</w:t>
      </w:r>
      <w:r w:rsidRPr="001A2F03">
        <w:t xml:space="preserve"> = ‘500</w:t>
      </w:r>
      <w:r w:rsidR="00C42587">
        <w:rPr>
          <w:lang w:val="en-US"/>
        </w:rPr>
        <w:t>px</w:t>
      </w:r>
      <w:r w:rsidRPr="001A2F03">
        <w:t>’;</w:t>
      </w:r>
    </w:p>
    <w:p w:rsidR="005D5F5D" w:rsidRDefault="005D5F5D" w:rsidP="00431DF4">
      <w:pPr>
        <w:shd w:val="clear" w:color="auto" w:fill="FFFFFF"/>
        <w:spacing w:after="158" w:line="240" w:lineRule="auto"/>
      </w:pPr>
      <w:r>
        <w:t>Инлайн стили перебивают все остальные. Даже с</w:t>
      </w:r>
      <w:r>
        <w:rPr>
          <w:lang w:val="en-US"/>
        </w:rPr>
        <w:t>ss</w:t>
      </w:r>
      <w:r>
        <w:t xml:space="preserve"> стили.</w:t>
      </w:r>
    </w:p>
    <w:p w:rsidR="0073152F" w:rsidRPr="0073152F" w:rsidRDefault="0073152F" w:rsidP="00431DF4">
      <w:pPr>
        <w:shd w:val="clear" w:color="auto" w:fill="FFFFFF"/>
        <w:spacing w:after="158" w:line="240" w:lineRule="auto"/>
        <w:rPr>
          <w:b/>
        </w:rPr>
      </w:pPr>
      <w:r w:rsidRPr="0073152F">
        <w:rPr>
          <w:b/>
        </w:rPr>
        <w:t xml:space="preserve">Стили в </w:t>
      </w:r>
      <w:r w:rsidRPr="0073152F">
        <w:rPr>
          <w:b/>
          <w:lang w:val="en-US"/>
        </w:rPr>
        <w:t>VisualStudioCode</w:t>
      </w:r>
      <w:r w:rsidRPr="0073152F">
        <w:rPr>
          <w:b/>
        </w:rPr>
        <w:t xml:space="preserve"> не выскакивают в качестве подсказки. Их нужно вводить по памяти(</w:t>
      </w:r>
      <w:r w:rsidRPr="0073152F">
        <w:rPr>
          <w:b/>
          <w:lang w:val="en-US"/>
        </w:rPr>
        <w:t>width</w:t>
      </w:r>
      <w:r w:rsidRPr="0073152F">
        <w:rPr>
          <w:b/>
        </w:rPr>
        <w:t xml:space="preserve">, </w:t>
      </w:r>
      <w:r w:rsidRPr="0073152F">
        <w:rPr>
          <w:b/>
          <w:lang w:val="en-US"/>
        </w:rPr>
        <w:t>background</w:t>
      </w:r>
      <w:r w:rsidRPr="0073152F">
        <w:rPr>
          <w:b/>
        </w:rPr>
        <w:t xml:space="preserve"> итд) </w:t>
      </w:r>
    </w:p>
    <w:p w:rsidR="00C85E51" w:rsidRDefault="00C85E51" w:rsidP="00431DF4">
      <w:pPr>
        <w:shd w:val="clear" w:color="auto" w:fill="FFFFFF"/>
        <w:spacing w:after="158" w:line="240" w:lineRule="auto"/>
      </w:pPr>
    </w:p>
    <w:p w:rsidR="00C85E51" w:rsidRDefault="00C85E51" w:rsidP="00431DF4">
      <w:pPr>
        <w:shd w:val="clear" w:color="auto" w:fill="FFFFFF"/>
        <w:spacing w:after="158" w:line="240" w:lineRule="auto"/>
      </w:pPr>
      <w:r>
        <w:t>А так можно назначить сразу несколько стилей в одной строчке</w:t>
      </w:r>
    </w:p>
    <w:p w:rsidR="0073152F" w:rsidRPr="0073152F" w:rsidRDefault="00C85E51" w:rsidP="00431DF4">
      <w:pPr>
        <w:shd w:val="clear" w:color="auto" w:fill="FFFFFF"/>
        <w:spacing w:after="158" w:line="240" w:lineRule="auto"/>
        <w:rPr>
          <w:lang w:val="en-US"/>
        </w:rPr>
      </w:pPr>
      <w:r>
        <w:rPr>
          <w:lang w:val="en-US"/>
        </w:rPr>
        <w:t>Box.style.</w:t>
      </w:r>
      <w:r w:rsidRPr="00C85E51">
        <w:rPr>
          <w:lang w:val="en-US"/>
        </w:rPr>
        <w:t>css</w:t>
      </w:r>
      <w:r>
        <w:rPr>
          <w:lang w:val="en-US"/>
        </w:rPr>
        <w:t>Text = ‘backgroundColor: red; w</w:t>
      </w:r>
      <w:r w:rsidR="00747BD8">
        <w:rPr>
          <w:lang w:val="en-US"/>
        </w:rPr>
        <w:t>idth: ${number}</w:t>
      </w:r>
      <w:r w:rsidR="002714EE">
        <w:rPr>
          <w:lang w:val="en-US"/>
        </w:rPr>
        <w:t>px</w:t>
      </w:r>
      <w:r>
        <w:rPr>
          <w:lang w:val="en-US"/>
        </w:rPr>
        <w:t>’</w:t>
      </w:r>
      <w:r w:rsidR="002714EE">
        <w:rPr>
          <w:lang w:val="en-US"/>
        </w:rPr>
        <w:t>;</w:t>
      </w:r>
    </w:p>
    <w:p w:rsidR="000979CC" w:rsidRDefault="000979CC" w:rsidP="00431DF4">
      <w:pPr>
        <w:shd w:val="clear" w:color="auto" w:fill="FFFFFF"/>
        <w:spacing w:after="158" w:line="240" w:lineRule="auto"/>
        <w:rPr>
          <w:lang w:val="en-US"/>
        </w:rPr>
      </w:pPr>
    </w:p>
    <w:p w:rsidR="000979CC" w:rsidRDefault="000979CC" w:rsidP="00431DF4">
      <w:pPr>
        <w:shd w:val="clear" w:color="auto" w:fill="FFFFFF"/>
        <w:spacing w:after="158" w:line="240" w:lineRule="auto"/>
      </w:pPr>
      <w:r>
        <w:t>Произвести над несколькими элементами одно действие</w:t>
      </w:r>
      <w:r w:rsidR="00320F79">
        <w:t>.</w:t>
      </w:r>
    </w:p>
    <w:p w:rsidR="00320F79" w:rsidRPr="00320F79" w:rsidRDefault="00320F79" w:rsidP="00320F79">
      <w:pPr>
        <w:pStyle w:val="ListParagraph"/>
        <w:numPr>
          <w:ilvl w:val="0"/>
          <w:numId w:val="9"/>
        </w:numPr>
        <w:shd w:val="clear" w:color="auto" w:fill="FFFFFF"/>
        <w:spacing w:after="158" w:line="240" w:lineRule="auto"/>
      </w:pPr>
      <w:r>
        <w:t xml:space="preserve">Можно при помощи цикла </w:t>
      </w:r>
      <w:r>
        <w:rPr>
          <w:lang w:val="en-US"/>
        </w:rPr>
        <w:t>for</w:t>
      </w:r>
    </w:p>
    <w:p w:rsidR="00320F79" w:rsidRDefault="00320F79" w:rsidP="00320F79">
      <w:pPr>
        <w:pStyle w:val="ListParagraph"/>
        <w:numPr>
          <w:ilvl w:val="0"/>
          <w:numId w:val="9"/>
        </w:numPr>
        <w:shd w:val="clear" w:color="auto" w:fill="FFFFFF"/>
        <w:spacing w:after="158" w:line="240" w:lineRule="auto"/>
      </w:pPr>
      <w:r>
        <w:t xml:space="preserve">При помощи метода </w:t>
      </w:r>
      <w:r>
        <w:rPr>
          <w:lang w:val="en-US"/>
        </w:rPr>
        <w:t>forEach</w:t>
      </w:r>
      <w:r w:rsidRPr="00320F79">
        <w:t xml:space="preserve"> (только для </w:t>
      </w:r>
      <w:r>
        <w:rPr>
          <w:lang w:val="en-US"/>
        </w:rPr>
        <w:t>querySelector</w:t>
      </w:r>
      <w:r w:rsidRPr="00320F79">
        <w:t>)</w:t>
      </w:r>
    </w:p>
    <w:p w:rsidR="00F214A8" w:rsidRDefault="00F214A8" w:rsidP="00F214A8">
      <w:pPr>
        <w:shd w:val="clear" w:color="auto" w:fill="FFFFFF"/>
        <w:spacing w:after="158" w:line="240" w:lineRule="auto"/>
      </w:pPr>
    </w:p>
    <w:p w:rsidR="00F214A8" w:rsidRPr="00F214A8" w:rsidRDefault="00F214A8" w:rsidP="00F214A8">
      <w:pPr>
        <w:shd w:val="clear" w:color="auto" w:fill="FFFFFF"/>
        <w:spacing w:after="158" w:line="240" w:lineRule="auto"/>
      </w:pPr>
      <w:r>
        <w:t>Основные методы для работы с элементами страницы</w:t>
      </w:r>
      <w:r w:rsidRPr="00F214A8">
        <w:t>:</w:t>
      </w:r>
    </w:p>
    <w:p w:rsidR="00F214A8" w:rsidRDefault="00F214A8" w:rsidP="00F214A8">
      <w:pPr>
        <w:shd w:val="clear" w:color="auto" w:fill="FFFFFF"/>
        <w:spacing w:after="158" w:line="240" w:lineRule="auto"/>
      </w:pPr>
      <w:r>
        <w:t xml:space="preserve">Создание элемента внутри </w:t>
      </w:r>
      <w:r>
        <w:rPr>
          <w:lang w:val="en-US"/>
        </w:rPr>
        <w:t>js</w:t>
      </w:r>
      <w:r w:rsidRPr="00F214A8">
        <w:t xml:space="preserve"> </w:t>
      </w:r>
      <w:r>
        <w:t>скрипта.</w:t>
      </w:r>
    </w:p>
    <w:p w:rsidR="00F214A8" w:rsidRDefault="00F214A8" w:rsidP="00F214A8">
      <w:pPr>
        <w:shd w:val="clear" w:color="auto" w:fill="FFFFFF"/>
        <w:spacing w:after="158" w:line="240" w:lineRule="auto"/>
      </w:pPr>
      <w:r>
        <w:rPr>
          <w:lang w:val="en-US"/>
        </w:rPr>
        <w:t>Const</w:t>
      </w:r>
      <w:r w:rsidRPr="00F214A8">
        <w:t xml:space="preserve"> </w:t>
      </w:r>
      <w:r>
        <w:rPr>
          <w:lang w:val="en-US"/>
        </w:rPr>
        <w:t>div</w:t>
      </w:r>
      <w:r w:rsidRPr="00F214A8">
        <w:t xml:space="preserve"> = </w:t>
      </w:r>
      <w:r>
        <w:rPr>
          <w:lang w:val="en-US"/>
        </w:rPr>
        <w:t>document</w:t>
      </w:r>
      <w:r w:rsidRPr="00F214A8">
        <w:t>.</w:t>
      </w:r>
      <w:r>
        <w:rPr>
          <w:lang w:val="en-US"/>
        </w:rPr>
        <w:t>createElement</w:t>
      </w:r>
      <w:r w:rsidRPr="00F214A8">
        <w:t>(‘</w:t>
      </w:r>
      <w:r>
        <w:rPr>
          <w:lang w:val="en-US"/>
        </w:rPr>
        <w:t>div</w:t>
      </w:r>
      <w:r w:rsidRPr="00F214A8">
        <w:t xml:space="preserve">’); - </w:t>
      </w:r>
      <w:r>
        <w:t xml:space="preserve">Создание элемента внутри </w:t>
      </w:r>
      <w:r>
        <w:rPr>
          <w:lang w:val="en-US"/>
        </w:rPr>
        <w:t>js</w:t>
      </w:r>
      <w:r w:rsidRPr="00F214A8">
        <w:t xml:space="preserve"> </w:t>
      </w:r>
      <w:r>
        <w:t>скрипта</w:t>
      </w:r>
      <w:r w:rsidRPr="00F214A8">
        <w:t xml:space="preserve">. </w:t>
      </w:r>
      <w:r w:rsidR="005C179D">
        <w:t>(На странице он не появится???)</w:t>
      </w:r>
    </w:p>
    <w:p w:rsidR="009C1DFE" w:rsidRDefault="009C1DFE" w:rsidP="00F214A8">
      <w:pPr>
        <w:shd w:val="clear" w:color="auto" w:fill="FFFFFF"/>
        <w:spacing w:after="158" w:line="240" w:lineRule="auto"/>
      </w:pPr>
    </w:p>
    <w:p w:rsidR="006B2878" w:rsidRDefault="006B2878" w:rsidP="00F214A8">
      <w:pPr>
        <w:shd w:val="clear" w:color="auto" w:fill="FFFFFF"/>
        <w:spacing w:after="158" w:line="240" w:lineRule="auto"/>
      </w:pPr>
      <w:r>
        <w:t>Также можно создавать текстовые узлы. Это элементы без оболочки тега.</w:t>
      </w:r>
    </w:p>
    <w:p w:rsidR="006B2878" w:rsidRDefault="006B2878" w:rsidP="00F214A8">
      <w:pPr>
        <w:shd w:val="clear" w:color="auto" w:fill="FFFFFF"/>
        <w:spacing w:after="158" w:line="240" w:lineRule="auto"/>
      </w:pPr>
      <w:r>
        <w:rPr>
          <w:lang w:val="en-US"/>
        </w:rPr>
        <w:t>Const</w:t>
      </w:r>
      <w:r w:rsidRPr="006B2878">
        <w:t xml:space="preserve"> </w:t>
      </w:r>
      <w:r>
        <w:rPr>
          <w:lang w:val="en-US"/>
        </w:rPr>
        <w:t>div</w:t>
      </w:r>
      <w:r w:rsidRPr="006B2878">
        <w:t xml:space="preserve">1 = </w:t>
      </w:r>
      <w:r>
        <w:rPr>
          <w:lang w:val="en-US"/>
        </w:rPr>
        <w:t>document</w:t>
      </w:r>
      <w:r w:rsidRPr="006B2878">
        <w:t>.</w:t>
      </w:r>
      <w:r>
        <w:rPr>
          <w:lang w:val="en-US"/>
        </w:rPr>
        <w:t>createTextNode</w:t>
      </w:r>
      <w:r w:rsidRPr="006B2878">
        <w:t xml:space="preserve">(‘какой-то текст’); - </w:t>
      </w:r>
      <w:r>
        <w:t>этот текст появится на странице.</w:t>
      </w:r>
    </w:p>
    <w:p w:rsidR="009C1DFE" w:rsidRDefault="009C1DFE" w:rsidP="00F214A8">
      <w:pPr>
        <w:shd w:val="clear" w:color="auto" w:fill="FFFFFF"/>
        <w:spacing w:after="158" w:line="240" w:lineRule="auto"/>
      </w:pPr>
    </w:p>
    <w:p w:rsidR="00AE78EB" w:rsidRPr="009C1DFE" w:rsidRDefault="00AE78EB" w:rsidP="00F214A8">
      <w:pPr>
        <w:shd w:val="clear" w:color="auto" w:fill="FFFFFF"/>
        <w:spacing w:after="158" w:line="240" w:lineRule="auto"/>
      </w:pPr>
      <w:r>
        <w:lastRenderedPageBreak/>
        <w:t>Можно добавлять</w:t>
      </w:r>
      <w:r w:rsidR="001A2F03">
        <w:t xml:space="preserve"> </w:t>
      </w:r>
      <w:r>
        <w:t>(удалять и работать с</w:t>
      </w:r>
      <w:r w:rsidR="001A2F03">
        <w:t xml:space="preserve"> </w:t>
      </w:r>
      <w:r>
        <w:t xml:space="preserve">блоком) классы элементу при помощи метода </w:t>
      </w:r>
      <w:r>
        <w:rPr>
          <w:lang w:val="en-US"/>
        </w:rPr>
        <w:t>classList</w:t>
      </w:r>
    </w:p>
    <w:p w:rsidR="00AE78EB" w:rsidRDefault="00843233" w:rsidP="00F214A8">
      <w:pPr>
        <w:shd w:val="clear" w:color="auto" w:fill="FFFFFF"/>
        <w:spacing w:after="158" w:line="240" w:lineRule="auto"/>
      </w:pPr>
      <w:r>
        <w:rPr>
          <w:lang w:val="en-US"/>
        </w:rPr>
        <w:t>d</w:t>
      </w:r>
      <w:r w:rsidR="00AE78EB">
        <w:rPr>
          <w:lang w:val="en-US"/>
        </w:rPr>
        <w:t>iv</w:t>
      </w:r>
      <w:r w:rsidR="00AE78EB" w:rsidRPr="00AE78EB">
        <w:t>.</w:t>
      </w:r>
      <w:r w:rsidR="00AE78EB">
        <w:rPr>
          <w:lang w:val="en-US"/>
        </w:rPr>
        <w:t>classList</w:t>
      </w:r>
      <w:r w:rsidR="00AE78EB" w:rsidRPr="00AE78EB">
        <w:t>.</w:t>
      </w:r>
      <w:r w:rsidR="00AE78EB">
        <w:rPr>
          <w:lang w:val="en-US"/>
        </w:rPr>
        <w:t>add</w:t>
      </w:r>
      <w:r w:rsidR="00AE78EB" w:rsidRPr="00AE78EB">
        <w:t>(‘</w:t>
      </w:r>
      <w:r w:rsidR="00AE78EB">
        <w:rPr>
          <w:lang w:val="en-US"/>
        </w:rPr>
        <w:t>black</w:t>
      </w:r>
      <w:r w:rsidR="00AE78EB" w:rsidRPr="00AE78EB">
        <w:t xml:space="preserve">’); - </w:t>
      </w:r>
      <w:r w:rsidR="00AE78EB">
        <w:t>добавили</w:t>
      </w:r>
      <w:r w:rsidR="00AE78EB" w:rsidRPr="00AE78EB">
        <w:t xml:space="preserve"> </w:t>
      </w:r>
      <w:r w:rsidR="00AE78EB">
        <w:t>класс</w:t>
      </w:r>
      <w:r w:rsidR="00AE78EB" w:rsidRPr="00AE78EB">
        <w:t xml:space="preserve"> </w:t>
      </w:r>
      <w:r w:rsidR="00AE78EB">
        <w:rPr>
          <w:lang w:val="en-US"/>
        </w:rPr>
        <w:t>black</w:t>
      </w:r>
      <w:r w:rsidR="00AE78EB" w:rsidRPr="00AE78EB">
        <w:t xml:space="preserve"> </w:t>
      </w:r>
      <w:r w:rsidR="00AE78EB">
        <w:t>к</w:t>
      </w:r>
      <w:r w:rsidR="00AE78EB" w:rsidRPr="00AE78EB">
        <w:t xml:space="preserve"> </w:t>
      </w:r>
      <w:r w:rsidR="00AE78EB">
        <w:t>элементу</w:t>
      </w:r>
      <w:r w:rsidR="00AE78EB" w:rsidRPr="00AE78EB">
        <w:t xml:space="preserve"> </w:t>
      </w:r>
      <w:r w:rsidR="00AE78EB">
        <w:rPr>
          <w:lang w:val="en-US"/>
        </w:rPr>
        <w:t>div</w:t>
      </w:r>
      <w:r w:rsidR="00AE78EB" w:rsidRPr="00AE78EB">
        <w:t>(</w:t>
      </w:r>
      <w:r w:rsidR="00AE78EB" w:rsidRPr="00AE78EB">
        <w:rPr>
          <w:b/>
        </w:rPr>
        <w:t xml:space="preserve">не к тегу, а именно к </w:t>
      </w:r>
      <w:r w:rsidR="00AE78EB" w:rsidRPr="00AE78EB">
        <w:rPr>
          <w:b/>
          <w:lang w:val="en-US"/>
        </w:rPr>
        <w:t>Const</w:t>
      </w:r>
      <w:r w:rsidR="00AE78EB" w:rsidRPr="00AE78EB">
        <w:rPr>
          <w:b/>
        </w:rPr>
        <w:t xml:space="preserve"> </w:t>
      </w:r>
      <w:r w:rsidR="00AE78EB" w:rsidRPr="00AE78EB">
        <w:rPr>
          <w:b/>
          <w:lang w:val="en-US"/>
        </w:rPr>
        <w:t>div</w:t>
      </w:r>
      <w:r w:rsidR="00AE78EB" w:rsidRPr="00AE78EB">
        <w:t>)</w:t>
      </w:r>
    </w:p>
    <w:p w:rsidR="009C1DFE" w:rsidRPr="00AE78EB" w:rsidRDefault="009C1DFE" w:rsidP="00F214A8">
      <w:pPr>
        <w:shd w:val="clear" w:color="auto" w:fill="FFFFFF"/>
        <w:spacing w:after="158" w:line="240" w:lineRule="auto"/>
      </w:pPr>
    </w:p>
    <w:p w:rsidR="008B4B1B" w:rsidRDefault="008B4B1B" w:rsidP="00F214A8">
      <w:pPr>
        <w:shd w:val="clear" w:color="auto" w:fill="FFFFFF"/>
        <w:spacing w:after="158" w:line="240" w:lineRule="auto"/>
      </w:pPr>
      <w:r>
        <w:t xml:space="preserve">Добавляем какой-то элемент(например наш </w:t>
      </w:r>
      <w:r>
        <w:rPr>
          <w:lang w:val="en-US"/>
        </w:rPr>
        <w:t>div</w:t>
      </w:r>
      <w:r>
        <w:t>) в конец другого тега.</w:t>
      </w:r>
    </w:p>
    <w:p w:rsidR="008B4B1B" w:rsidRDefault="008B4B1B" w:rsidP="00F214A8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8B4B1B">
        <w:t>.</w:t>
      </w:r>
      <w:r>
        <w:rPr>
          <w:lang w:val="en-US"/>
        </w:rPr>
        <w:t>body</w:t>
      </w:r>
      <w:r w:rsidRPr="008B4B1B">
        <w:t>.</w:t>
      </w:r>
      <w:r>
        <w:rPr>
          <w:lang w:val="en-US"/>
        </w:rPr>
        <w:t>append</w:t>
      </w:r>
      <w:r w:rsidRPr="008B4B1B">
        <w:t>(‘</w:t>
      </w:r>
      <w:r>
        <w:rPr>
          <w:lang w:val="en-US"/>
        </w:rPr>
        <w:t>div</w:t>
      </w:r>
      <w:r w:rsidRPr="008B4B1B">
        <w:t xml:space="preserve">’); </w:t>
      </w:r>
      <w:r>
        <w:t xml:space="preserve">- обращаемся к блоку </w:t>
      </w:r>
      <w:r>
        <w:rPr>
          <w:lang w:val="en-US"/>
        </w:rPr>
        <w:t>body</w:t>
      </w:r>
      <w:r w:rsidRPr="008B4B1B">
        <w:t xml:space="preserve"> </w:t>
      </w:r>
      <w:r>
        <w:t>и добавляем внутрь</w:t>
      </w:r>
      <w:r w:rsidRPr="008B4B1B">
        <w:t>.</w:t>
      </w:r>
      <w:r>
        <w:t xml:space="preserve"> в конец наш блок </w:t>
      </w:r>
      <w:r>
        <w:rPr>
          <w:lang w:val="en-US"/>
        </w:rPr>
        <w:t>div</w:t>
      </w:r>
      <w:r w:rsidRPr="008B4B1B">
        <w:t>.</w:t>
      </w:r>
    </w:p>
    <w:p w:rsidR="002E470C" w:rsidRDefault="002E470C" w:rsidP="00F214A8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2E470C">
        <w:t>.</w:t>
      </w:r>
      <w:r>
        <w:rPr>
          <w:lang w:val="en-US"/>
        </w:rPr>
        <w:t>querySelector</w:t>
      </w:r>
      <w:r w:rsidRPr="002E470C">
        <w:t>(‘.</w:t>
      </w:r>
      <w:r>
        <w:rPr>
          <w:lang w:val="en-US"/>
        </w:rPr>
        <w:t>wrapper</w:t>
      </w:r>
      <w:r w:rsidRPr="002E470C">
        <w:t>’).</w:t>
      </w:r>
      <w:r>
        <w:rPr>
          <w:lang w:val="en-US"/>
        </w:rPr>
        <w:t>append</w:t>
      </w:r>
      <w:r w:rsidRPr="002E470C">
        <w:t>(‘</w:t>
      </w:r>
      <w:r>
        <w:rPr>
          <w:lang w:val="en-US"/>
        </w:rPr>
        <w:t>div</w:t>
      </w:r>
      <w:r w:rsidRPr="002E470C">
        <w:t xml:space="preserve">’); - </w:t>
      </w:r>
      <w:r>
        <w:t>при</w:t>
      </w:r>
      <w:r w:rsidRPr="002E470C">
        <w:t xml:space="preserve"> </w:t>
      </w:r>
      <w:r>
        <w:t>помощи</w:t>
      </w:r>
      <w:r w:rsidRPr="002E470C">
        <w:t xml:space="preserve"> </w:t>
      </w:r>
      <w:r>
        <w:rPr>
          <w:lang w:val="en-US"/>
        </w:rPr>
        <w:t>querySelector</w:t>
      </w:r>
      <w:r w:rsidRPr="002E470C">
        <w:t>(‘.</w:t>
      </w:r>
      <w:r>
        <w:rPr>
          <w:lang w:val="en-US"/>
        </w:rPr>
        <w:t>wrapper</w:t>
      </w:r>
      <w:r w:rsidRPr="002E470C">
        <w:t>’)</w:t>
      </w:r>
      <w:r>
        <w:t xml:space="preserve"> получаем элемент и добавляем в конец этого элемента наш блок </w:t>
      </w:r>
      <w:r>
        <w:rPr>
          <w:lang w:val="en-US"/>
        </w:rPr>
        <w:t>div</w:t>
      </w:r>
      <w:r w:rsidRPr="002E470C">
        <w:t>.</w:t>
      </w:r>
    </w:p>
    <w:p w:rsidR="00FC4BDC" w:rsidRPr="00110517" w:rsidRDefault="00FC4BDC" w:rsidP="00F214A8">
      <w:pPr>
        <w:shd w:val="clear" w:color="auto" w:fill="FFFFFF"/>
        <w:spacing w:after="158" w:line="240" w:lineRule="auto"/>
      </w:pPr>
      <w:r>
        <w:rPr>
          <w:lang w:val="en-US"/>
        </w:rPr>
        <w:t>appendChild</w:t>
      </w:r>
      <w:r>
        <w:t xml:space="preserve"> – устаревший метод. Тоже самое что </w:t>
      </w:r>
      <w:r>
        <w:rPr>
          <w:lang w:val="en-US"/>
        </w:rPr>
        <w:t>append</w:t>
      </w:r>
    </w:p>
    <w:p w:rsidR="004A1689" w:rsidRPr="004A1689" w:rsidRDefault="004A1689" w:rsidP="00F214A8">
      <w:pPr>
        <w:shd w:val="clear" w:color="auto" w:fill="FFFFFF"/>
        <w:spacing w:after="158" w:line="240" w:lineRule="auto"/>
      </w:pPr>
    </w:p>
    <w:p w:rsidR="00431DF4" w:rsidRDefault="004A1689" w:rsidP="002F67A1">
      <w:pPr>
        <w:shd w:val="clear" w:color="auto" w:fill="FFFFFF"/>
        <w:spacing w:after="158" w:line="240" w:lineRule="auto"/>
      </w:pPr>
      <w:r>
        <w:rPr>
          <w:lang w:val="en-US"/>
        </w:rPr>
        <w:t>Document</w:t>
      </w:r>
      <w:r w:rsidRPr="00C62EB3">
        <w:t>.</w:t>
      </w:r>
      <w:r>
        <w:rPr>
          <w:lang w:val="en-US"/>
        </w:rPr>
        <w:t>querySelector</w:t>
      </w:r>
      <w:r w:rsidRPr="00C62EB3">
        <w:t>(‘.</w:t>
      </w:r>
      <w:r>
        <w:rPr>
          <w:lang w:val="en-US"/>
        </w:rPr>
        <w:t>wrapper</w:t>
      </w:r>
      <w:r w:rsidRPr="00C62EB3">
        <w:t>’).</w:t>
      </w:r>
      <w:r w:rsidRPr="00C62EB3">
        <w:rPr>
          <w:b/>
          <w:lang w:val="en-US"/>
        </w:rPr>
        <w:t>prepend</w:t>
      </w:r>
      <w:r w:rsidRPr="00C62EB3">
        <w:t>(‘</w:t>
      </w:r>
      <w:r>
        <w:rPr>
          <w:lang w:val="en-US"/>
        </w:rPr>
        <w:t>div</w:t>
      </w:r>
      <w:r w:rsidRPr="00C62EB3">
        <w:t>’</w:t>
      </w:r>
      <w:r w:rsidR="00C62EB3" w:rsidRPr="00C62EB3">
        <w:t xml:space="preserve">) – </w:t>
      </w:r>
      <w:r w:rsidR="00C62EB3">
        <w:t>вставляет элемент в начало другого элемента</w:t>
      </w:r>
    </w:p>
    <w:p w:rsidR="000A391C" w:rsidRDefault="000A391C" w:rsidP="002F67A1">
      <w:pPr>
        <w:shd w:val="clear" w:color="auto" w:fill="FFFFFF"/>
        <w:spacing w:after="158" w:line="240" w:lineRule="auto"/>
      </w:pPr>
    </w:p>
    <w:p w:rsidR="000A391C" w:rsidRPr="009E6923" w:rsidRDefault="000A391C" w:rsidP="002F67A1">
      <w:pPr>
        <w:shd w:val="clear" w:color="auto" w:fill="FFFFFF"/>
        <w:spacing w:after="158" w:line="240" w:lineRule="auto"/>
      </w:pPr>
      <w:r>
        <w:t>Методы</w:t>
      </w:r>
      <w:r w:rsidRPr="009E6923">
        <w:t xml:space="preserve"> </w:t>
      </w:r>
      <w:r>
        <w:rPr>
          <w:lang w:val="en-US"/>
        </w:rPr>
        <w:t>before</w:t>
      </w:r>
      <w:r w:rsidRPr="009E6923">
        <w:t xml:space="preserve"> </w:t>
      </w:r>
      <w:r>
        <w:t>и</w:t>
      </w:r>
      <w:r w:rsidRPr="009E6923">
        <w:t xml:space="preserve"> </w:t>
      </w:r>
      <w:r>
        <w:rPr>
          <w:lang w:val="en-US"/>
        </w:rPr>
        <w:t>after</w:t>
      </w:r>
      <w:r w:rsidR="00B04015" w:rsidRPr="009E6923">
        <w:t xml:space="preserve"> </w:t>
      </w:r>
    </w:p>
    <w:p w:rsidR="000A391C" w:rsidRDefault="000A391C" w:rsidP="002F67A1">
      <w:pPr>
        <w:shd w:val="clear" w:color="auto" w:fill="FFFFFF"/>
        <w:spacing w:after="158" w:line="240" w:lineRule="auto"/>
      </w:pPr>
      <w:r>
        <w:rPr>
          <w:lang w:val="en-US"/>
        </w:rPr>
        <w:t>Hearts</w:t>
      </w:r>
      <w:r w:rsidRPr="000A391C">
        <w:t>[1].</w:t>
      </w:r>
      <w:r>
        <w:rPr>
          <w:lang w:val="en-US"/>
        </w:rPr>
        <w:t>before</w:t>
      </w:r>
      <w:r w:rsidRPr="000A391C">
        <w:t>(</w:t>
      </w:r>
      <w:r>
        <w:rPr>
          <w:lang w:val="en-US"/>
        </w:rPr>
        <w:t>div</w:t>
      </w:r>
      <w:r w:rsidRPr="000A391C">
        <w:t xml:space="preserve">); - </w:t>
      </w:r>
      <w:r>
        <w:t xml:space="preserve">наш </w:t>
      </w:r>
      <w:r>
        <w:rPr>
          <w:lang w:val="en-US"/>
        </w:rPr>
        <w:t>div</w:t>
      </w:r>
      <w:r w:rsidRPr="000A391C">
        <w:t xml:space="preserve"> </w:t>
      </w:r>
      <w:r>
        <w:t xml:space="preserve">встанет перед элементом </w:t>
      </w:r>
      <w:r>
        <w:rPr>
          <w:lang w:val="en-US"/>
        </w:rPr>
        <w:t>Hearts</w:t>
      </w:r>
      <w:r w:rsidRPr="000A391C">
        <w:t>[1]</w:t>
      </w:r>
      <w:r w:rsidR="00B04015">
        <w:t>.</w:t>
      </w:r>
    </w:p>
    <w:p w:rsidR="008C4FD8" w:rsidRDefault="008C4FD8" w:rsidP="002F67A1">
      <w:pPr>
        <w:shd w:val="clear" w:color="auto" w:fill="FFFFFF"/>
        <w:spacing w:after="158" w:line="240" w:lineRule="auto"/>
      </w:pPr>
    </w:p>
    <w:p w:rsidR="008C4FD8" w:rsidRPr="008C4FD8" w:rsidRDefault="008C4FD8" w:rsidP="002F67A1">
      <w:pPr>
        <w:shd w:val="clear" w:color="auto" w:fill="FFFFFF"/>
        <w:spacing w:after="158" w:line="240" w:lineRule="auto"/>
      </w:pPr>
      <w:r>
        <w:rPr>
          <w:lang w:val="en-US"/>
        </w:rPr>
        <w:t>querySelector</w:t>
      </w:r>
      <w:r w:rsidRPr="0014453A">
        <w:rPr>
          <w:rPrChange w:id="111" w:author="Novoselov Alexander" w:date="2022-09-16T14:34:00Z">
            <w:rPr>
              <w:lang w:val="en-US"/>
            </w:rPr>
          </w:rPrChange>
        </w:rPr>
        <w:t>(‘.</w:t>
      </w:r>
      <w:r>
        <w:rPr>
          <w:lang w:val="en-US"/>
        </w:rPr>
        <w:t>wrapper</w:t>
      </w:r>
      <w:r w:rsidRPr="0014453A">
        <w:rPr>
          <w:rPrChange w:id="112" w:author="Novoselov Alexander" w:date="2022-09-16T14:34:00Z">
            <w:rPr>
              <w:lang w:val="en-US"/>
            </w:rPr>
          </w:rPrChange>
        </w:rPr>
        <w:t>’).</w:t>
      </w:r>
      <w:r>
        <w:rPr>
          <w:lang w:val="en-US"/>
        </w:rPr>
        <w:t>insertBefore</w:t>
      </w:r>
      <w:r w:rsidRPr="0014453A">
        <w:rPr>
          <w:rPrChange w:id="113" w:author="Novoselov Alexander" w:date="2022-09-16T14:34:00Z">
            <w:rPr>
              <w:lang w:val="en-US"/>
            </w:rPr>
          </w:rPrChange>
        </w:rPr>
        <w:t>(</w:t>
      </w:r>
      <w:r>
        <w:rPr>
          <w:lang w:val="en-US"/>
        </w:rPr>
        <w:t>div</w:t>
      </w:r>
      <w:r w:rsidRPr="0014453A">
        <w:rPr>
          <w:rPrChange w:id="114" w:author="Novoselov Alexander" w:date="2022-09-16T14:34:00Z">
            <w:rPr>
              <w:lang w:val="en-US"/>
            </w:rPr>
          </w:rPrChange>
        </w:rPr>
        <w:t xml:space="preserve">, </w:t>
      </w:r>
      <w:r>
        <w:rPr>
          <w:lang w:val="en-US"/>
        </w:rPr>
        <w:t>Hearts</w:t>
      </w:r>
      <w:r w:rsidRPr="0014453A">
        <w:rPr>
          <w:rPrChange w:id="115" w:author="Novoselov Alexander" w:date="2022-09-16T14:34:00Z">
            <w:rPr>
              <w:lang w:val="en-US"/>
            </w:rPr>
          </w:rPrChange>
        </w:rPr>
        <w:t xml:space="preserve">[1]); - </w:t>
      </w:r>
      <w:r w:rsidRPr="00FC4BDC">
        <w:t>устаревший</w:t>
      </w:r>
      <w:r w:rsidRPr="0014453A">
        <w:rPr>
          <w:rPrChange w:id="116" w:author="Novoselov Alexander" w:date="2022-09-16T14:34:00Z">
            <w:rPr>
              <w:lang w:val="en-US"/>
            </w:rPr>
          </w:rPrChange>
        </w:rPr>
        <w:t xml:space="preserve"> </w:t>
      </w:r>
      <w:r w:rsidRPr="00FC4BDC">
        <w:t>метод</w:t>
      </w:r>
      <w:r w:rsidRPr="0014453A">
        <w:rPr>
          <w:rPrChange w:id="117" w:author="Novoselov Alexander" w:date="2022-09-16T14:34:00Z">
            <w:rPr>
              <w:lang w:val="en-US"/>
            </w:rPr>
          </w:rPrChange>
        </w:rPr>
        <w:t xml:space="preserve">. </w:t>
      </w:r>
      <w:r>
        <w:t>Только в старом коде</w:t>
      </w:r>
    </w:p>
    <w:p w:rsidR="008C4FD8" w:rsidRPr="008C4FD8" w:rsidRDefault="008C4FD8" w:rsidP="002F67A1">
      <w:pPr>
        <w:shd w:val="clear" w:color="auto" w:fill="FFFFFF"/>
        <w:spacing w:after="158" w:line="240" w:lineRule="auto"/>
      </w:pPr>
      <w:r>
        <w:rPr>
          <w:lang w:val="en-US"/>
        </w:rPr>
        <w:t>querySelector</w:t>
      </w:r>
      <w:r w:rsidRPr="008C4FD8">
        <w:t>(‘.</w:t>
      </w:r>
      <w:r>
        <w:rPr>
          <w:lang w:val="en-US"/>
        </w:rPr>
        <w:t>wrapper</w:t>
      </w:r>
      <w:r w:rsidRPr="008C4FD8">
        <w:t>’)</w:t>
      </w:r>
      <w:r>
        <w:t xml:space="preserve"> – обращаемся к родительскому элементу.</w:t>
      </w:r>
    </w:p>
    <w:p w:rsidR="008C4FD8" w:rsidRDefault="008C4FD8" w:rsidP="002F67A1">
      <w:pPr>
        <w:shd w:val="clear" w:color="auto" w:fill="FFFFFF"/>
        <w:spacing w:after="158" w:line="240" w:lineRule="auto"/>
      </w:pPr>
      <w:r>
        <w:rPr>
          <w:lang w:val="en-US"/>
        </w:rPr>
        <w:t>div</w:t>
      </w:r>
      <w:r w:rsidRPr="008C4FD8">
        <w:t>- то что мы вставляем</w:t>
      </w:r>
    </w:p>
    <w:p w:rsidR="008C4FD8" w:rsidRPr="008C4FD8" w:rsidRDefault="008C4FD8" w:rsidP="002F67A1">
      <w:pPr>
        <w:shd w:val="clear" w:color="auto" w:fill="FFFFFF"/>
        <w:spacing w:after="158" w:line="240" w:lineRule="auto"/>
      </w:pPr>
      <w:r>
        <w:rPr>
          <w:lang w:val="en-US"/>
        </w:rPr>
        <w:t>Hearts</w:t>
      </w:r>
      <w:r w:rsidRPr="008C4FD8">
        <w:t>[1]</w:t>
      </w:r>
      <w:r>
        <w:t xml:space="preserve">- перед этим элементом мы вставляем наш </w:t>
      </w:r>
      <w:r>
        <w:rPr>
          <w:lang w:val="en-US"/>
        </w:rPr>
        <w:t>div</w:t>
      </w:r>
    </w:p>
    <w:p w:rsidR="00B04015" w:rsidRPr="008C4FD8" w:rsidRDefault="00B04015" w:rsidP="002F67A1">
      <w:pPr>
        <w:shd w:val="clear" w:color="auto" w:fill="FFFFFF"/>
        <w:spacing w:after="158" w:line="240" w:lineRule="auto"/>
      </w:pPr>
    </w:p>
    <w:p w:rsidR="00B04015" w:rsidRDefault="00B04015" w:rsidP="002F67A1">
      <w:pPr>
        <w:shd w:val="clear" w:color="auto" w:fill="FFFFFF"/>
        <w:spacing w:after="158" w:line="240" w:lineRule="auto"/>
      </w:pPr>
      <w:r>
        <w:rPr>
          <w:lang w:val="en-US"/>
        </w:rPr>
        <w:t>Remove</w:t>
      </w:r>
      <w:r w:rsidRPr="008C4FD8">
        <w:t xml:space="preserve"> – удаляет </w:t>
      </w:r>
      <w:r>
        <w:t>элемент со страницы</w:t>
      </w:r>
    </w:p>
    <w:p w:rsidR="00B04015" w:rsidRPr="0014453A" w:rsidRDefault="00B04015" w:rsidP="002F67A1">
      <w:pPr>
        <w:shd w:val="clear" w:color="auto" w:fill="FFFFFF"/>
        <w:spacing w:after="158" w:line="240" w:lineRule="auto"/>
        <w:rPr>
          <w:rPrChange w:id="118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Circle</w:t>
      </w:r>
      <w:r w:rsidRPr="0014453A">
        <w:rPr>
          <w:rPrChange w:id="119" w:author="Novoselov Alexander" w:date="2022-09-16T14:34:00Z">
            <w:rPr>
              <w:lang w:val="en-US"/>
            </w:rPr>
          </w:rPrChange>
        </w:rPr>
        <w:t>[1].</w:t>
      </w:r>
      <w:r>
        <w:rPr>
          <w:lang w:val="en-US"/>
        </w:rPr>
        <w:t>remove</w:t>
      </w:r>
      <w:r w:rsidRPr="0014453A">
        <w:rPr>
          <w:rPrChange w:id="120" w:author="Novoselov Alexander" w:date="2022-09-16T14:34:00Z">
            <w:rPr>
              <w:lang w:val="en-US"/>
            </w:rPr>
          </w:rPrChange>
        </w:rPr>
        <w:t>();</w:t>
      </w:r>
    </w:p>
    <w:p w:rsidR="00110517" w:rsidRPr="00110517" w:rsidRDefault="00110517" w:rsidP="002F67A1">
      <w:pPr>
        <w:shd w:val="clear" w:color="auto" w:fill="FFFFFF"/>
        <w:spacing w:after="158" w:line="240" w:lineRule="auto"/>
      </w:pPr>
      <w:r>
        <w:rPr>
          <w:lang w:val="en-US"/>
        </w:rPr>
        <w:t>querySelector</w:t>
      </w:r>
      <w:r w:rsidRPr="00110517">
        <w:rPr>
          <w:lang w:val="en-US"/>
        </w:rPr>
        <w:t>(‘.</w:t>
      </w:r>
      <w:r>
        <w:rPr>
          <w:lang w:val="en-US"/>
        </w:rPr>
        <w:t>wrapper</w:t>
      </w:r>
      <w:r w:rsidRPr="00110517">
        <w:rPr>
          <w:lang w:val="en-US"/>
        </w:rPr>
        <w:t>’).</w:t>
      </w:r>
      <w:r>
        <w:rPr>
          <w:lang w:val="en-US"/>
        </w:rPr>
        <w:t>removeChild(Hearts</w:t>
      </w:r>
      <w:r w:rsidRPr="003061D3">
        <w:rPr>
          <w:lang w:val="en-US"/>
        </w:rPr>
        <w:t>[1]</w:t>
      </w:r>
      <w:r>
        <w:rPr>
          <w:lang w:val="en-US"/>
        </w:rPr>
        <w:t xml:space="preserve">); - </w:t>
      </w:r>
      <w:r>
        <w:t>устаревшй</w:t>
      </w:r>
      <w:r w:rsidRPr="00110517">
        <w:rPr>
          <w:lang w:val="en-US"/>
        </w:rPr>
        <w:t xml:space="preserve"> </w:t>
      </w:r>
      <w:r>
        <w:t>метод</w:t>
      </w:r>
      <w:r w:rsidRPr="00110517">
        <w:rPr>
          <w:lang w:val="en-US"/>
        </w:rPr>
        <w:t xml:space="preserve">. </w:t>
      </w:r>
      <w:r>
        <w:t xml:space="preserve">Обращаемся к родительскому элементу и удаляем элемент </w:t>
      </w:r>
      <w:r>
        <w:rPr>
          <w:lang w:val="en-US"/>
        </w:rPr>
        <w:t>Hearts</w:t>
      </w:r>
      <w:r w:rsidRPr="009E6923">
        <w:t>[1]</w:t>
      </w:r>
    </w:p>
    <w:p w:rsidR="00110517" w:rsidRPr="009E6923" w:rsidRDefault="00110517" w:rsidP="002F67A1">
      <w:pPr>
        <w:shd w:val="clear" w:color="auto" w:fill="FFFFFF"/>
        <w:spacing w:after="158" w:line="240" w:lineRule="auto"/>
      </w:pPr>
    </w:p>
    <w:p w:rsidR="003061D3" w:rsidRPr="009E6923" w:rsidRDefault="003061D3" w:rsidP="002F67A1">
      <w:pPr>
        <w:shd w:val="clear" w:color="auto" w:fill="FFFFFF"/>
        <w:spacing w:after="158" w:line="240" w:lineRule="auto"/>
      </w:pPr>
    </w:p>
    <w:p w:rsidR="003061D3" w:rsidRDefault="003061D3" w:rsidP="002F67A1">
      <w:pPr>
        <w:shd w:val="clear" w:color="auto" w:fill="FFFFFF"/>
        <w:spacing w:after="158" w:line="240" w:lineRule="auto"/>
      </w:pPr>
      <w:r>
        <w:rPr>
          <w:lang w:val="en-US"/>
        </w:rPr>
        <w:t>replaceWith</w:t>
      </w:r>
      <w:r w:rsidRPr="003061D3">
        <w:t xml:space="preserve"> – </w:t>
      </w:r>
      <w:r>
        <w:t>заменяет один элемент на другой</w:t>
      </w:r>
    </w:p>
    <w:p w:rsidR="003061D3" w:rsidRDefault="003061D3" w:rsidP="002F67A1">
      <w:pPr>
        <w:shd w:val="clear" w:color="auto" w:fill="FFFFFF"/>
        <w:spacing w:after="158" w:line="240" w:lineRule="auto"/>
        <w:rPr>
          <w:lang w:val="en-US"/>
        </w:rPr>
      </w:pPr>
      <w:r>
        <w:rPr>
          <w:lang w:val="en-US"/>
        </w:rPr>
        <w:t>Hearts</w:t>
      </w:r>
      <w:r w:rsidRPr="003061D3">
        <w:rPr>
          <w:lang w:val="en-US"/>
        </w:rPr>
        <w:t>[1].</w:t>
      </w:r>
      <w:r>
        <w:rPr>
          <w:lang w:val="en-US"/>
        </w:rPr>
        <w:t xml:space="preserve">replaceWith(circle[1]); - </w:t>
      </w:r>
      <w:r>
        <w:t>заменяет</w:t>
      </w:r>
      <w:r w:rsidRPr="003061D3">
        <w:rPr>
          <w:lang w:val="en-US"/>
        </w:rPr>
        <w:t xml:space="preserve"> </w:t>
      </w:r>
      <w:r>
        <w:rPr>
          <w:lang w:val="en-US"/>
        </w:rPr>
        <w:t>Hearts</w:t>
      </w:r>
      <w:r w:rsidRPr="003061D3">
        <w:rPr>
          <w:lang w:val="en-US"/>
        </w:rPr>
        <w:t xml:space="preserve">[1] </w:t>
      </w:r>
      <w:r>
        <w:t>на</w:t>
      </w:r>
      <w:r w:rsidRPr="003061D3">
        <w:rPr>
          <w:lang w:val="en-US"/>
        </w:rPr>
        <w:t xml:space="preserve"> </w:t>
      </w:r>
      <w:r>
        <w:rPr>
          <w:lang w:val="en-US"/>
        </w:rPr>
        <w:t>circle[1]</w:t>
      </w:r>
    </w:p>
    <w:p w:rsidR="000B6413" w:rsidRPr="000B6413" w:rsidRDefault="000B6413" w:rsidP="002F67A1">
      <w:pPr>
        <w:shd w:val="clear" w:color="auto" w:fill="FFFFFF"/>
        <w:spacing w:after="158" w:line="240" w:lineRule="auto"/>
      </w:pPr>
      <w:r>
        <w:rPr>
          <w:lang w:val="en-US"/>
        </w:rPr>
        <w:t>querySelector</w:t>
      </w:r>
      <w:r w:rsidRPr="000B6413">
        <w:t>(‘.</w:t>
      </w:r>
      <w:r>
        <w:rPr>
          <w:lang w:val="en-US"/>
        </w:rPr>
        <w:t>wrapper</w:t>
      </w:r>
      <w:r w:rsidRPr="000B6413">
        <w:t>’)</w:t>
      </w:r>
      <w:r>
        <w:t>.</w:t>
      </w:r>
      <w:r>
        <w:rPr>
          <w:lang w:val="en-US"/>
        </w:rPr>
        <w:t>replaceChild</w:t>
      </w:r>
      <w:r w:rsidRPr="000B6413">
        <w:t>(</w:t>
      </w:r>
      <w:r>
        <w:t>чем хотим заменить, что хотим заменить</w:t>
      </w:r>
      <w:r w:rsidRPr="000B6413">
        <w:t>)</w:t>
      </w:r>
      <w:r w:rsidR="00C30BF7">
        <w:t xml:space="preserve"> – устаревший метод. Тольк ов старом коде.</w:t>
      </w:r>
    </w:p>
    <w:p w:rsidR="00FB1B32" w:rsidRPr="000B6413" w:rsidRDefault="00FB1B32" w:rsidP="002F67A1">
      <w:pPr>
        <w:shd w:val="clear" w:color="auto" w:fill="FFFFFF"/>
        <w:spacing w:after="158" w:line="240" w:lineRule="auto"/>
      </w:pPr>
    </w:p>
    <w:p w:rsidR="009F0C60" w:rsidRDefault="009F0C60" w:rsidP="00574512">
      <w:pPr>
        <w:spacing w:line="360" w:lineRule="auto"/>
      </w:pPr>
      <w:r>
        <w:t>Методы позволяющие редактировать элементы.</w:t>
      </w:r>
    </w:p>
    <w:p w:rsidR="009F0C60" w:rsidRDefault="009F0C60" w:rsidP="00574512">
      <w:pPr>
        <w:spacing w:line="360" w:lineRule="auto"/>
      </w:pPr>
      <w:r>
        <w:rPr>
          <w:lang w:val="en-US"/>
        </w:rPr>
        <w:t>innerHTML</w:t>
      </w:r>
      <w:r w:rsidRPr="009F0C60">
        <w:t xml:space="preserve"> – </w:t>
      </w:r>
      <w:r>
        <w:t xml:space="preserve">позволяет вставлять </w:t>
      </w:r>
      <w:r>
        <w:rPr>
          <w:lang w:val="en-US"/>
        </w:rPr>
        <w:t>html</w:t>
      </w:r>
      <w:r w:rsidRPr="009F0C60">
        <w:t xml:space="preserve"> </w:t>
      </w:r>
      <w:r>
        <w:t>структуру внутрь элемента.</w:t>
      </w:r>
    </w:p>
    <w:p w:rsidR="009F0C60" w:rsidRDefault="009F0C60" w:rsidP="00574512">
      <w:pPr>
        <w:spacing w:line="360" w:lineRule="auto"/>
      </w:pPr>
      <w:r>
        <w:rPr>
          <w:lang w:val="en-US"/>
        </w:rPr>
        <w:t>div</w:t>
      </w:r>
      <w:r w:rsidRPr="009F0C60">
        <w:t>.</w:t>
      </w:r>
      <w:r>
        <w:rPr>
          <w:lang w:val="en-US"/>
        </w:rPr>
        <w:t>innerHTML</w:t>
      </w:r>
      <w:r w:rsidRPr="009F0C60">
        <w:t xml:space="preserve"> = “&lt;</w:t>
      </w:r>
      <w:r>
        <w:rPr>
          <w:lang w:val="en-US"/>
        </w:rPr>
        <w:t>h</w:t>
      </w:r>
      <w:r w:rsidRPr="009F0C60">
        <w:t>1&gt;</w:t>
      </w:r>
      <w:r>
        <w:rPr>
          <w:lang w:val="en-US"/>
        </w:rPr>
        <w:t>Hello</w:t>
      </w:r>
      <w:r w:rsidRPr="009F0C60">
        <w:t xml:space="preserve"> </w:t>
      </w:r>
      <w:r>
        <w:rPr>
          <w:lang w:val="en-US"/>
        </w:rPr>
        <w:t>world</w:t>
      </w:r>
      <w:r w:rsidRPr="009F0C60">
        <w:t>&lt;/</w:t>
      </w:r>
      <w:r>
        <w:rPr>
          <w:lang w:val="en-US"/>
        </w:rPr>
        <w:t>h</w:t>
      </w:r>
      <w:r w:rsidRPr="009F0C60">
        <w:t xml:space="preserve">1&gt;”; - </w:t>
      </w:r>
      <w:r>
        <w:t>внутри</w:t>
      </w:r>
      <w:r w:rsidRPr="009F0C60">
        <w:t xml:space="preserve"> </w:t>
      </w:r>
      <w:r>
        <w:t>элемента</w:t>
      </w:r>
      <w:r w:rsidRPr="009F0C60">
        <w:t xml:space="preserve"> </w:t>
      </w:r>
      <w:r>
        <w:rPr>
          <w:lang w:val="en-US"/>
        </w:rPr>
        <w:t>div</w:t>
      </w:r>
      <w:r>
        <w:t xml:space="preserve"> появится другой </w:t>
      </w:r>
      <w:r>
        <w:rPr>
          <w:lang w:val="en-US"/>
        </w:rPr>
        <w:t>html</w:t>
      </w:r>
      <w:r w:rsidRPr="009F0C60">
        <w:t xml:space="preserve"> </w:t>
      </w:r>
      <w:r>
        <w:t>элемент</w:t>
      </w:r>
      <w:r w:rsidR="007F0D95" w:rsidRPr="007F0D95">
        <w:t xml:space="preserve">, </w:t>
      </w:r>
      <w:r w:rsidR="007F0D95">
        <w:t xml:space="preserve">который заменит все внутренние </w:t>
      </w:r>
      <w:r w:rsidR="007F0D95" w:rsidRPr="007F0D95">
        <w:t xml:space="preserve">элементы </w:t>
      </w:r>
      <w:r w:rsidR="007F0D95">
        <w:rPr>
          <w:lang w:val="en-US"/>
        </w:rPr>
        <w:t>div</w:t>
      </w:r>
      <w:r w:rsidR="007F0D95" w:rsidRPr="007F0D95">
        <w:t xml:space="preserve"> </w:t>
      </w:r>
      <w:r w:rsidR="007F0D95">
        <w:t>на данный</w:t>
      </w:r>
      <w:r w:rsidR="007F0D95" w:rsidRPr="007F0D95">
        <w:t>.</w:t>
      </w:r>
    </w:p>
    <w:p w:rsidR="00524BCB" w:rsidRPr="00524BCB" w:rsidRDefault="00524BCB" w:rsidP="00574512">
      <w:pPr>
        <w:spacing w:line="360" w:lineRule="auto"/>
      </w:pPr>
      <w:r>
        <w:rPr>
          <w:lang w:val="en-US"/>
        </w:rPr>
        <w:lastRenderedPageBreak/>
        <w:t>div</w:t>
      </w:r>
      <w:r w:rsidRPr="00524BCB">
        <w:t>.</w:t>
      </w:r>
      <w:r>
        <w:rPr>
          <w:lang w:val="en-US"/>
        </w:rPr>
        <w:t>innerHTML</w:t>
      </w:r>
      <w:r w:rsidRPr="00524BCB">
        <w:t xml:space="preserve"> = “”;</w:t>
      </w:r>
      <w:r>
        <w:t xml:space="preserve"> - такой код заменит все элементы </w:t>
      </w:r>
      <w:r w:rsidRPr="00524BCB">
        <w:t xml:space="preserve">внутри </w:t>
      </w:r>
      <w:r>
        <w:rPr>
          <w:lang w:val="en-US"/>
        </w:rPr>
        <w:t>div</w:t>
      </w:r>
      <w:r w:rsidRPr="00524BCB">
        <w:t xml:space="preserve"> </w:t>
      </w:r>
      <w:r>
        <w:t xml:space="preserve">на пустоту. У </w:t>
      </w:r>
      <w:r>
        <w:rPr>
          <w:lang w:val="en-US"/>
        </w:rPr>
        <w:t>div</w:t>
      </w:r>
      <w:r w:rsidRPr="009E6923">
        <w:t xml:space="preserve"> </w:t>
      </w:r>
      <w:r>
        <w:t>не будет элементов.</w:t>
      </w:r>
    </w:p>
    <w:p w:rsidR="009F0C60" w:rsidRPr="00524BCB" w:rsidRDefault="009F0C60" w:rsidP="00574512">
      <w:pPr>
        <w:spacing w:line="360" w:lineRule="auto"/>
      </w:pPr>
    </w:p>
    <w:p w:rsidR="009F0C60" w:rsidRPr="009F0C60" w:rsidRDefault="009F0C60" w:rsidP="00574512">
      <w:pPr>
        <w:spacing w:line="360" w:lineRule="auto"/>
      </w:pPr>
      <w:r>
        <w:rPr>
          <w:lang w:val="en-US"/>
        </w:rPr>
        <w:t>textContent</w:t>
      </w:r>
      <w:r w:rsidRPr="009F0C60">
        <w:t xml:space="preserve"> – можно поместить текст внутрь блока</w:t>
      </w:r>
    </w:p>
    <w:p w:rsidR="00817038" w:rsidRPr="00E821A0" w:rsidRDefault="009F0C60" w:rsidP="00574512">
      <w:pPr>
        <w:spacing w:line="360" w:lineRule="auto"/>
      </w:pPr>
      <w:r>
        <w:rPr>
          <w:lang w:val="en-US"/>
        </w:rPr>
        <w:t>div</w:t>
      </w:r>
      <w:r w:rsidRPr="00E821A0">
        <w:t>.</w:t>
      </w:r>
      <w:r>
        <w:rPr>
          <w:lang w:val="en-US"/>
        </w:rPr>
        <w:t>textContent</w:t>
      </w:r>
      <w:r w:rsidRPr="00E821A0">
        <w:t xml:space="preserve"> =  ‘</w:t>
      </w:r>
      <w:r>
        <w:rPr>
          <w:lang w:val="en-US"/>
        </w:rPr>
        <w:t>Hello</w:t>
      </w:r>
      <w:r w:rsidRPr="00E821A0">
        <w:t>’;</w:t>
      </w:r>
    </w:p>
    <w:p w:rsidR="00817038" w:rsidRPr="00E821A0" w:rsidRDefault="00817038" w:rsidP="00574512">
      <w:pPr>
        <w:spacing w:line="360" w:lineRule="auto"/>
      </w:pPr>
    </w:p>
    <w:p w:rsidR="00817038" w:rsidRPr="00A92FB9" w:rsidRDefault="00817038" w:rsidP="00574512">
      <w:pPr>
        <w:spacing w:line="360" w:lineRule="auto"/>
      </w:pPr>
      <w:r>
        <w:rPr>
          <w:lang w:val="en-US"/>
        </w:rPr>
        <w:t>InsertAdjscentHTML</w:t>
      </w:r>
      <w:r w:rsidRPr="00A92FB9">
        <w:t xml:space="preserve"> – </w:t>
      </w:r>
      <w:r>
        <w:t>метод</w:t>
      </w:r>
      <w:r w:rsidRPr="00A92FB9">
        <w:t xml:space="preserve"> </w:t>
      </w:r>
      <w:r>
        <w:t>позволяющий</w:t>
      </w:r>
      <w:r w:rsidRPr="00A92FB9">
        <w:t xml:space="preserve"> </w:t>
      </w:r>
      <w:r w:rsidR="00A92FB9">
        <w:t xml:space="preserve">добавить </w:t>
      </w:r>
      <w:r w:rsidR="00A92FB9">
        <w:rPr>
          <w:lang w:val="en-US"/>
        </w:rPr>
        <w:t>html</w:t>
      </w:r>
      <w:r w:rsidR="00A92FB9" w:rsidRPr="00A92FB9">
        <w:t xml:space="preserve"> </w:t>
      </w:r>
      <w:r w:rsidR="00A92FB9">
        <w:t>структуру</w:t>
      </w:r>
    </w:p>
    <w:p w:rsidR="00817038" w:rsidRDefault="00817038" w:rsidP="00574512">
      <w:pPr>
        <w:spacing w:line="360" w:lineRule="auto"/>
        <w:rPr>
          <w:lang w:val="en-US"/>
        </w:rPr>
      </w:pPr>
      <w:r>
        <w:rPr>
          <w:lang w:val="en-US"/>
        </w:rPr>
        <w:t>div</w:t>
      </w:r>
      <w:r w:rsidRPr="00817038">
        <w:rPr>
          <w:lang w:val="en-US"/>
        </w:rPr>
        <w:t xml:space="preserve">. </w:t>
      </w:r>
      <w:r>
        <w:rPr>
          <w:lang w:val="en-US"/>
        </w:rPr>
        <w:t>InsertAdjscentHTM</w:t>
      </w:r>
      <w:r w:rsidRPr="00817038">
        <w:rPr>
          <w:lang w:val="en-US"/>
        </w:rPr>
        <w:t>(</w:t>
      </w:r>
      <w:r>
        <w:rPr>
          <w:lang w:val="en-US"/>
        </w:rPr>
        <w:t>‘</w:t>
      </w:r>
      <w:r w:rsidR="002B7FBF">
        <w:t>спец</w:t>
      </w:r>
      <w:r w:rsidR="002B7FBF" w:rsidRPr="002B7FBF">
        <w:rPr>
          <w:lang w:val="en-US"/>
        </w:rPr>
        <w:t>.</w:t>
      </w:r>
      <w:r w:rsidR="002B7FBF">
        <w:t>слово</w:t>
      </w:r>
      <w:r>
        <w:rPr>
          <w:lang w:val="en-US"/>
        </w:rPr>
        <w:t>’</w:t>
      </w:r>
      <w:r w:rsidRPr="00817038">
        <w:rPr>
          <w:lang w:val="en-US"/>
        </w:rPr>
        <w:t>,</w:t>
      </w:r>
      <w:r>
        <w:rPr>
          <w:lang w:val="en-US"/>
        </w:rPr>
        <w:t xml:space="preserve"> ‘&lt;h2&gt;111&lt;/h2&gt;’</w:t>
      </w:r>
      <w:r w:rsidRPr="00817038">
        <w:rPr>
          <w:lang w:val="en-US"/>
        </w:rPr>
        <w:t>)</w:t>
      </w:r>
      <w:r>
        <w:rPr>
          <w:lang w:val="en-US"/>
        </w:rPr>
        <w:t>;</w:t>
      </w:r>
    </w:p>
    <w:p w:rsidR="00817038" w:rsidRDefault="00817038" w:rsidP="00574512">
      <w:pPr>
        <w:spacing w:line="360" w:lineRule="auto"/>
      </w:pPr>
      <w:r>
        <w:rPr>
          <w:lang w:val="en-US"/>
        </w:rPr>
        <w:t>div</w:t>
      </w:r>
      <w:r w:rsidRPr="00817038">
        <w:t xml:space="preserve">- </w:t>
      </w:r>
      <w:r>
        <w:t>элемент над которым производим действие</w:t>
      </w:r>
    </w:p>
    <w:p w:rsidR="002B7FBF" w:rsidRDefault="00817038" w:rsidP="00574512">
      <w:pPr>
        <w:spacing w:line="360" w:lineRule="auto"/>
      </w:pPr>
      <w:r w:rsidRPr="00817038">
        <w:t>&lt;</w:t>
      </w:r>
      <w:r>
        <w:rPr>
          <w:lang w:val="en-US"/>
        </w:rPr>
        <w:t>h</w:t>
      </w:r>
      <w:r w:rsidRPr="00817038">
        <w:t>2&gt;111&lt;/</w:t>
      </w:r>
      <w:r>
        <w:rPr>
          <w:lang w:val="en-US"/>
        </w:rPr>
        <w:t>h</w:t>
      </w:r>
      <w:r w:rsidRPr="00817038">
        <w:t>2&gt;</w:t>
      </w:r>
      <w:r>
        <w:t xml:space="preserve"> </w:t>
      </w:r>
      <w:r w:rsidRPr="00817038">
        <w:t xml:space="preserve">- тот </w:t>
      </w:r>
      <w:r>
        <w:rPr>
          <w:lang w:val="en-US"/>
        </w:rPr>
        <w:t>html</w:t>
      </w:r>
      <w:r w:rsidRPr="00817038">
        <w:t xml:space="preserve">, </w:t>
      </w:r>
      <w:r>
        <w:t>который мы хотим вставить</w:t>
      </w:r>
    </w:p>
    <w:p w:rsidR="002B7FBF" w:rsidRDefault="002B7FBF" w:rsidP="00574512">
      <w:pPr>
        <w:spacing w:line="360" w:lineRule="auto"/>
      </w:pPr>
      <w:r>
        <w:t>Специальные слова</w:t>
      </w:r>
    </w:p>
    <w:p w:rsidR="002B7FBF" w:rsidRPr="009409D3" w:rsidRDefault="002B7FBF" w:rsidP="002B7FBF">
      <w:pPr>
        <w:spacing w:line="360" w:lineRule="auto"/>
      </w:pPr>
      <w:r>
        <w:rPr>
          <w:lang w:val="en-US"/>
        </w:rPr>
        <w:t>beforebegin</w:t>
      </w:r>
      <w:r w:rsidRPr="002B7FBF">
        <w:t xml:space="preserve"> – </w:t>
      </w:r>
      <w:r>
        <w:t xml:space="preserve">вставляем </w:t>
      </w:r>
      <w:r w:rsidRPr="002B7FBF">
        <w:t>&lt;</w:t>
      </w:r>
      <w:r>
        <w:rPr>
          <w:lang w:val="en-US"/>
        </w:rPr>
        <w:t>h</w:t>
      </w:r>
      <w:r w:rsidRPr="002B7FBF">
        <w:t>2&gt;111&lt;/</w:t>
      </w:r>
      <w:r>
        <w:rPr>
          <w:lang w:val="en-US"/>
        </w:rPr>
        <w:t>h</w:t>
      </w:r>
      <w:r w:rsidRPr="002B7FBF">
        <w:t>2&gt;</w:t>
      </w:r>
      <w:r>
        <w:t xml:space="preserve"> </w:t>
      </w:r>
      <w:r w:rsidRPr="009409D3">
        <w:t xml:space="preserve">перед </w:t>
      </w:r>
      <w:r>
        <w:rPr>
          <w:lang w:val="en-US"/>
        </w:rPr>
        <w:t>div</w:t>
      </w:r>
    </w:p>
    <w:p w:rsidR="009409D3" w:rsidRDefault="009409D3" w:rsidP="009409D3">
      <w:pPr>
        <w:spacing w:line="360" w:lineRule="auto"/>
      </w:pPr>
      <w:r>
        <w:rPr>
          <w:lang w:val="en-US"/>
        </w:rPr>
        <w:t>afterbegin</w:t>
      </w:r>
      <w:r w:rsidRPr="009409D3">
        <w:t xml:space="preserve"> </w:t>
      </w:r>
      <w:r>
        <w:t>–</w:t>
      </w:r>
      <w:r w:rsidRPr="009409D3">
        <w:t xml:space="preserve"> </w:t>
      </w:r>
      <w:r>
        <w:t xml:space="preserve">вставляем </w:t>
      </w:r>
      <w:r w:rsidRPr="009409D3">
        <w:t>&lt;</w:t>
      </w:r>
      <w:r>
        <w:rPr>
          <w:lang w:val="en-US"/>
        </w:rPr>
        <w:t>h</w:t>
      </w:r>
      <w:r w:rsidRPr="002B7FBF">
        <w:t>2&gt;111&lt;/</w:t>
      </w:r>
      <w:r>
        <w:rPr>
          <w:lang w:val="en-US"/>
        </w:rPr>
        <w:t>h</w:t>
      </w:r>
      <w:r w:rsidRPr="002B7FBF">
        <w:t>2&gt;</w:t>
      </w:r>
      <w:r>
        <w:t xml:space="preserve"> в начало</w:t>
      </w:r>
      <w:r w:rsidRPr="009409D3">
        <w:t xml:space="preserve"> </w:t>
      </w:r>
      <w:r>
        <w:rPr>
          <w:lang w:val="en-US"/>
        </w:rPr>
        <w:t>div</w:t>
      </w:r>
      <w:r>
        <w:t>. Первым элементов внутри</w:t>
      </w:r>
    </w:p>
    <w:p w:rsidR="006D5D34" w:rsidRDefault="006D5D34" w:rsidP="009409D3">
      <w:pPr>
        <w:spacing w:line="360" w:lineRule="auto"/>
      </w:pPr>
      <w:r>
        <w:rPr>
          <w:lang w:val="en-US"/>
        </w:rPr>
        <w:t>beforeend</w:t>
      </w:r>
      <w:r w:rsidRPr="006D5D34">
        <w:t xml:space="preserve"> - </w:t>
      </w:r>
      <w:r>
        <w:t xml:space="preserve">вставляем </w:t>
      </w:r>
      <w:r w:rsidRPr="009409D3">
        <w:t>&lt;</w:t>
      </w:r>
      <w:r>
        <w:rPr>
          <w:lang w:val="en-US"/>
        </w:rPr>
        <w:t>h</w:t>
      </w:r>
      <w:r w:rsidRPr="002B7FBF">
        <w:t>2&gt;111&lt;/</w:t>
      </w:r>
      <w:r>
        <w:rPr>
          <w:lang w:val="en-US"/>
        </w:rPr>
        <w:t>h</w:t>
      </w:r>
      <w:r w:rsidRPr="002B7FBF">
        <w:t>2&gt;</w:t>
      </w:r>
      <w:r>
        <w:t xml:space="preserve"> в конец</w:t>
      </w:r>
      <w:r w:rsidRPr="009409D3">
        <w:t xml:space="preserve"> </w:t>
      </w:r>
      <w:r>
        <w:rPr>
          <w:lang w:val="en-US"/>
        </w:rPr>
        <w:t>div</w:t>
      </w:r>
      <w:r>
        <w:t>. Последним элементов внутри</w:t>
      </w:r>
    </w:p>
    <w:p w:rsidR="007617A4" w:rsidRPr="003E2470" w:rsidRDefault="007617A4" w:rsidP="009409D3">
      <w:pPr>
        <w:spacing w:line="360" w:lineRule="auto"/>
      </w:pPr>
      <w:r>
        <w:rPr>
          <w:lang w:val="en-US"/>
        </w:rPr>
        <w:t>afterend</w:t>
      </w:r>
      <w:r w:rsidRPr="007617A4">
        <w:t xml:space="preserve"> - </w:t>
      </w:r>
      <w:r>
        <w:t xml:space="preserve">вставляем </w:t>
      </w:r>
      <w:r w:rsidRPr="002B7FBF">
        <w:t>&lt;</w:t>
      </w:r>
      <w:r>
        <w:rPr>
          <w:lang w:val="en-US"/>
        </w:rPr>
        <w:t>h</w:t>
      </w:r>
      <w:r w:rsidRPr="002B7FBF">
        <w:t>2&gt;111&lt;/</w:t>
      </w:r>
      <w:r>
        <w:rPr>
          <w:lang w:val="en-US"/>
        </w:rPr>
        <w:t>h</w:t>
      </w:r>
      <w:r w:rsidRPr="002B7FBF">
        <w:t>2&gt;</w:t>
      </w:r>
      <w:r>
        <w:t xml:space="preserve"> после</w:t>
      </w:r>
      <w:r w:rsidRPr="009409D3">
        <w:t xml:space="preserve"> </w:t>
      </w:r>
      <w:r>
        <w:rPr>
          <w:lang w:val="en-US"/>
        </w:rPr>
        <w:t>div</w:t>
      </w:r>
    </w:p>
    <w:p w:rsidR="00E821A0" w:rsidRPr="003E2470" w:rsidRDefault="00E821A0" w:rsidP="009409D3">
      <w:pPr>
        <w:spacing w:line="360" w:lineRule="auto"/>
      </w:pPr>
    </w:p>
    <w:p w:rsidR="00E821A0" w:rsidRDefault="00E821A0" w:rsidP="009409D3">
      <w:pPr>
        <w:spacing w:line="360" w:lineRule="auto"/>
        <w:rPr>
          <w:b/>
          <w:sz w:val="28"/>
          <w:szCs w:val="28"/>
        </w:rPr>
      </w:pPr>
      <w:r w:rsidRPr="009B64EF">
        <w:rPr>
          <w:b/>
          <w:sz w:val="28"/>
          <w:szCs w:val="28"/>
        </w:rPr>
        <w:t xml:space="preserve">??? </w:t>
      </w:r>
      <w:r w:rsidRPr="009B64EF">
        <w:rPr>
          <w:b/>
          <w:sz w:val="28"/>
          <w:szCs w:val="28"/>
          <w:u w:val="single"/>
        </w:rPr>
        <w:t xml:space="preserve">Получается что когда мы делаем </w:t>
      </w:r>
      <w:r w:rsidRPr="009B64EF">
        <w:rPr>
          <w:b/>
          <w:sz w:val="28"/>
          <w:szCs w:val="28"/>
          <w:u w:val="single"/>
          <w:lang w:val="en-US"/>
        </w:rPr>
        <w:t>const</w:t>
      </w:r>
      <w:r w:rsidRPr="009B64EF">
        <w:rPr>
          <w:b/>
          <w:sz w:val="28"/>
          <w:szCs w:val="28"/>
          <w:u w:val="single"/>
        </w:rPr>
        <w:t xml:space="preserve"> </w:t>
      </w:r>
      <w:r w:rsidRPr="009B64EF">
        <w:rPr>
          <w:b/>
          <w:sz w:val="28"/>
          <w:szCs w:val="28"/>
          <w:u w:val="single"/>
          <w:lang w:val="en-US"/>
        </w:rPr>
        <w:t>abc</w:t>
      </w:r>
      <w:r w:rsidRPr="009B64EF">
        <w:rPr>
          <w:b/>
          <w:sz w:val="28"/>
          <w:szCs w:val="28"/>
          <w:u w:val="single"/>
        </w:rPr>
        <w:t xml:space="preserve"> = </w:t>
      </w:r>
      <w:r w:rsidRPr="009B64EF">
        <w:rPr>
          <w:b/>
          <w:sz w:val="28"/>
          <w:szCs w:val="28"/>
          <w:u w:val="single"/>
          <w:lang w:val="en-US"/>
        </w:rPr>
        <w:t>Document</w:t>
      </w:r>
      <w:r w:rsidRPr="009B64EF">
        <w:rPr>
          <w:b/>
          <w:sz w:val="28"/>
          <w:szCs w:val="28"/>
          <w:u w:val="single"/>
        </w:rPr>
        <w:t>.</w:t>
      </w:r>
      <w:r w:rsidRPr="009B64EF">
        <w:rPr>
          <w:b/>
          <w:sz w:val="28"/>
          <w:szCs w:val="28"/>
          <w:u w:val="single"/>
          <w:lang w:val="en-US"/>
        </w:rPr>
        <w:t>querySelectorAll</w:t>
      </w:r>
      <w:r w:rsidRPr="009B64EF">
        <w:rPr>
          <w:b/>
          <w:sz w:val="28"/>
          <w:szCs w:val="28"/>
          <w:u w:val="single"/>
        </w:rPr>
        <w:t>(‘</w:t>
      </w:r>
      <w:r w:rsidRPr="009B64EF">
        <w:rPr>
          <w:b/>
          <w:sz w:val="28"/>
          <w:szCs w:val="28"/>
          <w:u w:val="single"/>
          <w:lang w:val="en-US"/>
        </w:rPr>
        <w:t>css</w:t>
      </w:r>
      <w:r w:rsidRPr="009B64EF">
        <w:rPr>
          <w:b/>
          <w:sz w:val="28"/>
          <w:szCs w:val="28"/>
          <w:u w:val="single"/>
        </w:rPr>
        <w:t xml:space="preserve"> </w:t>
      </w:r>
      <w:r w:rsidRPr="009B64EF">
        <w:rPr>
          <w:b/>
          <w:sz w:val="28"/>
          <w:szCs w:val="28"/>
          <w:u w:val="single"/>
          <w:lang w:val="en-US"/>
        </w:rPr>
        <w:t>selector</w:t>
      </w:r>
      <w:r w:rsidRPr="009B64EF">
        <w:rPr>
          <w:b/>
          <w:sz w:val="28"/>
          <w:szCs w:val="28"/>
          <w:u w:val="single"/>
        </w:rPr>
        <w:t xml:space="preserve">’); то мы по сути получаем в переменную </w:t>
      </w:r>
      <w:r w:rsidRPr="009B64EF">
        <w:rPr>
          <w:b/>
          <w:sz w:val="28"/>
          <w:szCs w:val="28"/>
          <w:u w:val="single"/>
          <w:lang w:val="en-US"/>
        </w:rPr>
        <w:t>abc</w:t>
      </w:r>
      <w:r w:rsidRPr="009B64EF">
        <w:rPr>
          <w:b/>
          <w:sz w:val="28"/>
          <w:szCs w:val="28"/>
          <w:u w:val="single"/>
        </w:rPr>
        <w:t xml:space="preserve"> ссылку к этим элементам на странице и можем их менять динамически. Мы получаем не копию этих элементов в переменную </w:t>
      </w:r>
      <w:r w:rsidRPr="009B64EF">
        <w:rPr>
          <w:b/>
          <w:sz w:val="28"/>
          <w:szCs w:val="28"/>
          <w:u w:val="single"/>
          <w:lang w:val="en-US"/>
        </w:rPr>
        <w:t>abc</w:t>
      </w:r>
      <w:r w:rsidRPr="009B64EF">
        <w:rPr>
          <w:b/>
          <w:sz w:val="28"/>
          <w:szCs w:val="28"/>
          <w:u w:val="single"/>
        </w:rPr>
        <w:t>, а именно ссылку.</w:t>
      </w:r>
      <w:r w:rsidRPr="009B64EF">
        <w:rPr>
          <w:b/>
          <w:sz w:val="28"/>
          <w:szCs w:val="28"/>
        </w:rPr>
        <w:t xml:space="preserve"> ???</w:t>
      </w:r>
      <w:r w:rsidR="00CC6FA2">
        <w:rPr>
          <w:b/>
          <w:sz w:val="28"/>
          <w:szCs w:val="28"/>
        </w:rPr>
        <w:t xml:space="preserve"> </w:t>
      </w:r>
    </w:p>
    <w:p w:rsidR="00CC6FA2" w:rsidRPr="00CC6FA2" w:rsidRDefault="00CC6FA2" w:rsidP="009409D3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логике получается так, ведь </w:t>
      </w:r>
      <w:r>
        <w:rPr>
          <w:b/>
          <w:sz w:val="28"/>
          <w:szCs w:val="28"/>
          <w:lang w:val="en-US"/>
        </w:rPr>
        <w:t>document</w:t>
      </w:r>
      <w:r w:rsidRPr="00CC6FA2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это объект. В нем содержатся теги(тоже объекты или массивы элементов) и мы эти ссылочные объекты присваиваем в другую переменную. А при присвоении ссылочного типа в другую переменную туда присваивается только ссылка. Следовательно, когда мы их меняем через нашу переменную, то они меняются и в </w:t>
      </w:r>
      <w:r>
        <w:rPr>
          <w:b/>
          <w:sz w:val="28"/>
          <w:szCs w:val="28"/>
          <w:lang w:val="en-US"/>
        </w:rPr>
        <w:t>document</w:t>
      </w:r>
      <w:r w:rsidRPr="00CC6FA2">
        <w:rPr>
          <w:b/>
          <w:sz w:val="28"/>
          <w:szCs w:val="28"/>
        </w:rPr>
        <w:t>.</w:t>
      </w:r>
    </w:p>
    <w:p w:rsidR="003E2470" w:rsidRDefault="003E2470" w:rsidP="009409D3">
      <w:pPr>
        <w:spacing w:line="360" w:lineRule="auto"/>
      </w:pPr>
    </w:p>
    <w:p w:rsidR="00601384" w:rsidRPr="000F11EB" w:rsidRDefault="00A52526" w:rsidP="00601384">
      <w:pPr>
        <w:spacing w:line="360" w:lineRule="auto"/>
      </w:pPr>
      <w:r>
        <w:t>Когда мы используем более одних кавычек</w:t>
      </w:r>
      <w:r w:rsidR="003E2470">
        <w:t xml:space="preserve"> внутри других, то нам нужно использовать различные виды кавычек. </w:t>
      </w:r>
      <w:r w:rsidR="00601384" w:rsidRPr="00601384">
        <w:t xml:space="preserve"> 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url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("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bg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.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jpg</w:t>
      </w:r>
      <w:r w:rsidR="00601384" w:rsidRPr="0060138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")'</w:t>
      </w:r>
      <w:r w:rsidR="00601384" w:rsidRPr="0060138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  <w:r w:rsidR="000F11EB" w:rsidRPr="000F11E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="000F11EB">
        <w:t xml:space="preserve"> или можно заэкранировать одинаковые кавычки</w:t>
      </w:r>
      <w:r w:rsidR="000F11EB" w:rsidRPr="000F11EB">
        <w:t xml:space="preserve"> при помощи </w:t>
      </w:r>
      <w:r w:rsidR="000F11EB">
        <w:t>(\)</w:t>
      </w:r>
    </w:p>
    <w:p w:rsidR="000F11EB" w:rsidRPr="00601384" w:rsidRDefault="000F11EB" w:rsidP="00601384">
      <w:pPr>
        <w:spacing w:line="360" w:lineRule="auto"/>
        <w:rPr>
          <w:lang w:val="en-US"/>
        </w:rPr>
      </w:pPr>
      <w:r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'url</w:t>
      </w:r>
      <w:r w:rsidRPr="000F11EB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\</w:t>
      </w:r>
      <w:r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'img/bg.jpg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\</w:t>
      </w:r>
      <w:r w:rsidRPr="0060138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')'</w:t>
      </w:r>
    </w:p>
    <w:p w:rsidR="00601384" w:rsidRDefault="00601384" w:rsidP="009409D3">
      <w:pPr>
        <w:spacing w:line="360" w:lineRule="auto"/>
        <w:rPr>
          <w:lang w:val="en-US"/>
        </w:rPr>
      </w:pPr>
    </w:p>
    <w:p w:rsidR="009B64EF" w:rsidRDefault="009B64EF" w:rsidP="009409D3">
      <w:pPr>
        <w:spacing w:line="360" w:lineRule="auto"/>
        <w:rPr>
          <w:b/>
          <w:sz w:val="32"/>
          <w:szCs w:val="32"/>
        </w:rPr>
      </w:pPr>
      <w:r w:rsidRPr="009B64EF">
        <w:rPr>
          <w:b/>
          <w:sz w:val="32"/>
          <w:szCs w:val="32"/>
        </w:rPr>
        <w:t>События и их обработчики.</w:t>
      </w:r>
    </w:p>
    <w:p w:rsidR="00015EC4" w:rsidRDefault="00281F21" w:rsidP="009409D3">
      <w:pPr>
        <w:spacing w:line="360" w:lineRule="auto"/>
        <w:rPr>
          <w:rStyle w:val="Hyperlink"/>
        </w:rPr>
      </w:pPr>
      <w:hyperlink r:id="rId24" w:history="1">
        <w:r w:rsidR="00AB3C04" w:rsidRPr="00564F25">
          <w:rPr>
            <w:rStyle w:val="Hyperlink"/>
          </w:rPr>
          <w:t>https://developer.mozilla.org/ru/docs/Web/API/EventTarget/addEventListener</w:t>
        </w:r>
      </w:hyperlink>
    </w:p>
    <w:p w:rsidR="00AB3C04" w:rsidRPr="00015EC4" w:rsidRDefault="00AB3C04" w:rsidP="009409D3">
      <w:pPr>
        <w:spacing w:line="360" w:lineRule="auto"/>
        <w:rPr>
          <w:rStyle w:val="Hyperlink"/>
        </w:rPr>
      </w:pPr>
      <w:r w:rsidRPr="00AB3C04">
        <w:rPr>
          <w:rStyle w:val="Hyperlink"/>
        </w:rPr>
        <w:t>https://developer.mozilla.org/ru/docs/Web/API/EventTarget/removeEventListener</w:t>
      </w:r>
    </w:p>
    <w:p w:rsidR="009B64EF" w:rsidRDefault="00317C4B" w:rsidP="009409D3">
      <w:pPr>
        <w:spacing w:line="360" w:lineRule="auto"/>
      </w:pPr>
      <w:r>
        <w:t>Событие – это сигнал от браузера</w:t>
      </w:r>
      <w:r w:rsidR="00FC4FF7">
        <w:t xml:space="preserve"> о том, что что-то произошло(клик, двойной клик, наведение мыши, убрать мышь, прокрутка колесика, отправка данных в форме, нажатие клавиш итд. )</w:t>
      </w:r>
    </w:p>
    <w:p w:rsidR="00EC6D9C" w:rsidRDefault="00EC6D9C" w:rsidP="009409D3">
      <w:pPr>
        <w:spacing w:line="360" w:lineRule="auto"/>
      </w:pPr>
      <w:r>
        <w:t xml:space="preserve">Список событий </w:t>
      </w:r>
      <w:r>
        <w:rPr>
          <w:lang w:val="en-US"/>
        </w:rPr>
        <w:t>js</w:t>
      </w:r>
      <w:r w:rsidRPr="00EC6D9C">
        <w:t xml:space="preserve"> </w:t>
      </w:r>
      <w:r>
        <w:t xml:space="preserve">- </w:t>
      </w:r>
      <w:hyperlink r:id="rId25" w:history="1">
        <w:r w:rsidRPr="00837D4E">
          <w:rPr>
            <w:rStyle w:val="Hyperlink"/>
          </w:rPr>
          <w:t>https://oddler.ru/blog/i63</w:t>
        </w:r>
      </w:hyperlink>
    </w:p>
    <w:p w:rsidR="00EC6D9C" w:rsidRDefault="00650422" w:rsidP="009409D3">
      <w:pPr>
        <w:spacing w:line="360" w:lineRule="auto"/>
      </w:pPr>
      <w:r>
        <w:t xml:space="preserve">Справочник по событиям  </w:t>
      </w:r>
      <w:hyperlink r:id="rId26" w:history="1">
        <w:r w:rsidRPr="00837D4E">
          <w:rPr>
            <w:rStyle w:val="Hyperlink"/>
          </w:rPr>
          <w:t>https://developer.mozilla.org/ru/docs/Web/Events</w:t>
        </w:r>
      </w:hyperlink>
      <w:r>
        <w:t xml:space="preserve"> </w:t>
      </w:r>
    </w:p>
    <w:p w:rsidR="0095700B" w:rsidRDefault="0095700B" w:rsidP="009409D3">
      <w:pPr>
        <w:spacing w:line="360" w:lineRule="auto"/>
      </w:pPr>
      <w:r>
        <w:t>Обработчик события - это функция, которая срабатывает как только событие произошло.</w:t>
      </w:r>
    </w:p>
    <w:p w:rsidR="00FF7546" w:rsidRDefault="00FF7546" w:rsidP="009409D3">
      <w:pPr>
        <w:spacing w:line="360" w:lineRule="auto"/>
      </w:pPr>
      <w:r>
        <w:t>Есть 3 способа назначить обработчик событий</w:t>
      </w:r>
      <w:r w:rsidRPr="00FF7546">
        <w:t>:</w:t>
      </w:r>
    </w:p>
    <w:p w:rsidR="00FF7546" w:rsidRDefault="00FF7546" w:rsidP="00FF7546">
      <w:pPr>
        <w:pStyle w:val="ListParagraph"/>
        <w:numPr>
          <w:ilvl w:val="0"/>
          <w:numId w:val="10"/>
        </w:numPr>
        <w:spacing w:line="360" w:lineRule="auto"/>
      </w:pPr>
      <w:r>
        <w:rPr>
          <w:lang w:val="en-US"/>
        </w:rPr>
        <w:t>Html</w:t>
      </w:r>
      <w:r w:rsidRPr="00FF7546">
        <w:t xml:space="preserve"> </w:t>
      </w:r>
      <w:r>
        <w:t>атр</w:t>
      </w:r>
      <w:r w:rsidR="00236D46">
        <w:t xml:space="preserve">ибут прямо в верстке. На нашем </w:t>
      </w:r>
      <w:r>
        <w:t xml:space="preserve">элементе прописываем </w:t>
      </w:r>
      <w:r>
        <w:rPr>
          <w:lang w:val="en-US"/>
        </w:rPr>
        <w:t>onclick</w:t>
      </w:r>
      <w:r w:rsidRPr="00FF7546">
        <w:t>=”</w:t>
      </w:r>
      <w:r>
        <w:t>код, который выполнится при срабатывании события</w:t>
      </w:r>
      <w:r w:rsidRPr="00FF7546">
        <w:t>”</w:t>
      </w:r>
      <w:r w:rsidR="000F6B6F">
        <w:t xml:space="preserve">  (Используется редко)</w:t>
      </w:r>
    </w:p>
    <w:p w:rsidR="001B1351" w:rsidRDefault="001B1351" w:rsidP="00FF7546">
      <w:pPr>
        <w:pStyle w:val="ListParagraph"/>
        <w:numPr>
          <w:ilvl w:val="0"/>
          <w:numId w:val="10"/>
        </w:numPr>
        <w:spacing w:line="360" w:lineRule="auto"/>
      </w:pPr>
      <w:r>
        <w:t xml:space="preserve">Использовать свойство </w:t>
      </w:r>
      <w:r>
        <w:rPr>
          <w:lang w:val="en-US"/>
        </w:rPr>
        <w:t>DOM</w:t>
      </w:r>
      <w:r>
        <w:t xml:space="preserve"> дерева для событий.</w:t>
      </w:r>
      <w:r w:rsidR="000F6B6F">
        <w:t xml:space="preserve">  (Используется редко)</w:t>
      </w:r>
    </w:p>
    <w:p w:rsidR="000F6B6F" w:rsidRDefault="000F6B6F" w:rsidP="000F6B6F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>Btn.onclick = function() {код</w:t>
      </w:r>
      <w:r w:rsidR="000614DE">
        <w:t>1</w:t>
      </w:r>
      <w:r>
        <w:rPr>
          <w:lang w:val="en-US"/>
        </w:rPr>
        <w:t>}</w:t>
      </w:r>
    </w:p>
    <w:p w:rsidR="00A16220" w:rsidRPr="00A16220" w:rsidRDefault="00A16220" w:rsidP="000F6B6F">
      <w:pPr>
        <w:pStyle w:val="ListParagraph"/>
        <w:spacing w:line="360" w:lineRule="auto"/>
        <w:rPr>
          <w:lang w:val="en-US"/>
        </w:rPr>
      </w:pPr>
      <w:r w:rsidRPr="008C6373">
        <w:rPr>
          <w:u w:val="single"/>
        </w:rPr>
        <w:t>Минусы этого варианта</w:t>
      </w:r>
      <w:r>
        <w:rPr>
          <w:lang w:val="en-US"/>
        </w:rPr>
        <w:t>:</w:t>
      </w:r>
    </w:p>
    <w:p w:rsidR="000614DE" w:rsidRDefault="000614DE" w:rsidP="000614DE">
      <w:pPr>
        <w:pStyle w:val="ListParagraph"/>
        <w:spacing w:line="360" w:lineRule="auto"/>
      </w:pPr>
      <w:r>
        <w:t>Если мы забыли</w:t>
      </w:r>
      <w:r w:rsidR="008239EE">
        <w:t>(или не знали что он уже есть)</w:t>
      </w:r>
      <w:r>
        <w:t xml:space="preserve"> и добавили на кнопку другой обработчик события, то он перепишет первый обработчик. </w:t>
      </w:r>
      <w:r>
        <w:rPr>
          <w:lang w:val="en-US"/>
        </w:rPr>
        <w:t>Btn</w:t>
      </w:r>
      <w:r w:rsidRPr="000614DE">
        <w:t>.</w:t>
      </w:r>
      <w:r>
        <w:rPr>
          <w:lang w:val="en-US"/>
        </w:rPr>
        <w:t>onclick</w:t>
      </w:r>
      <w:r w:rsidRPr="000614DE">
        <w:t xml:space="preserve"> = </w:t>
      </w:r>
      <w:r>
        <w:rPr>
          <w:lang w:val="en-US"/>
        </w:rPr>
        <w:t>function</w:t>
      </w:r>
      <w:r w:rsidRPr="000614DE">
        <w:t>() {код</w:t>
      </w:r>
      <w:r>
        <w:t>2</w:t>
      </w:r>
      <w:r w:rsidRPr="000614DE">
        <w:t>}</w:t>
      </w:r>
    </w:p>
    <w:p w:rsidR="00A16220" w:rsidRDefault="00A16220" w:rsidP="000614DE">
      <w:pPr>
        <w:pStyle w:val="ListParagraph"/>
        <w:spacing w:line="360" w:lineRule="auto"/>
      </w:pPr>
      <w:r>
        <w:t>Иногда обработчики события нужно удалять и если мы назначаем его при помощи такого синтаксиса(</w:t>
      </w:r>
      <w:r>
        <w:rPr>
          <w:lang w:val="en-US"/>
        </w:rPr>
        <w:t>Btn</w:t>
      </w:r>
      <w:r w:rsidRPr="000614DE">
        <w:t>.</w:t>
      </w:r>
      <w:r>
        <w:rPr>
          <w:lang w:val="en-US"/>
        </w:rPr>
        <w:t>onclick</w:t>
      </w:r>
      <w:r>
        <w:t>=</w:t>
      </w:r>
      <w:r>
        <w:rPr>
          <w:lang w:val="en-US"/>
        </w:rPr>
        <w:t>fun</w:t>
      </w:r>
      <w:r>
        <w:t>..), то удалить мы его не сможем</w:t>
      </w:r>
      <w:r w:rsidR="003F1C08" w:rsidRPr="003F1C08">
        <w:t>.</w:t>
      </w:r>
    </w:p>
    <w:p w:rsidR="00BE3629" w:rsidRDefault="00BE3629" w:rsidP="00BE3629">
      <w:pPr>
        <w:pStyle w:val="ListParagraph"/>
        <w:numPr>
          <w:ilvl w:val="0"/>
          <w:numId w:val="10"/>
        </w:numPr>
        <w:spacing w:line="360" w:lineRule="auto"/>
        <w:rPr>
          <w:lang w:val="en-US"/>
        </w:rPr>
      </w:pPr>
      <w:r>
        <w:t xml:space="preserve">Методами </w:t>
      </w:r>
      <w:r>
        <w:rPr>
          <w:lang w:val="en-US"/>
        </w:rPr>
        <w:t>Add</w:t>
      </w:r>
      <w:r w:rsidR="007C76E6">
        <w:rPr>
          <w:lang w:val="en-US"/>
        </w:rPr>
        <w:t>Event</w:t>
      </w:r>
      <w:r>
        <w:rPr>
          <w:lang w:val="en-US"/>
        </w:rPr>
        <w:t>Listener, Remove</w:t>
      </w:r>
      <w:r w:rsidR="007C76E6">
        <w:rPr>
          <w:lang w:val="en-US"/>
        </w:rPr>
        <w:t>Evernt</w:t>
      </w:r>
      <w:r>
        <w:rPr>
          <w:lang w:val="en-US"/>
        </w:rPr>
        <w:t>Listener</w:t>
      </w:r>
    </w:p>
    <w:p w:rsidR="00C92322" w:rsidRDefault="00C92322" w:rsidP="00C92322">
      <w:pPr>
        <w:pStyle w:val="ListParagraph"/>
        <w:spacing w:line="360" w:lineRule="auto"/>
      </w:pPr>
      <w:r>
        <w:rPr>
          <w:lang w:val="en-US"/>
        </w:rPr>
        <w:t>Btn</w:t>
      </w:r>
      <w:r w:rsidRPr="00C92322">
        <w:t xml:space="preserve">. </w:t>
      </w:r>
      <w:r>
        <w:rPr>
          <w:lang w:val="en-US"/>
        </w:rPr>
        <w:t>AddEventListener</w:t>
      </w:r>
      <w:r w:rsidRPr="00C92322">
        <w:t>(</w:t>
      </w:r>
      <w:r w:rsidR="00585626" w:rsidRPr="00585626">
        <w:t>‘</w:t>
      </w:r>
      <w:r w:rsidR="00585626">
        <w:rPr>
          <w:lang w:val="en-US"/>
        </w:rPr>
        <w:t>click</w:t>
      </w:r>
      <w:r w:rsidR="00585626" w:rsidRPr="00585626">
        <w:t xml:space="preserve">’, </w:t>
      </w:r>
      <w:r w:rsidR="009559A2">
        <w:t>() =</w:t>
      </w:r>
      <w:r w:rsidR="009559A2" w:rsidRPr="009559A2">
        <w:t>&gt; {}</w:t>
      </w:r>
      <w:r w:rsidRPr="00C92322">
        <w:t xml:space="preserve">) – </w:t>
      </w:r>
      <w:r>
        <w:rPr>
          <w:lang w:val="en-US"/>
        </w:rPr>
        <w:t>js</w:t>
      </w:r>
      <w:r w:rsidRPr="00C92322">
        <w:t xml:space="preserve"> </w:t>
      </w:r>
      <w:r>
        <w:t>будет следить за этим элементом, если у нас произошло это событие, то он запустит обработчик</w:t>
      </w:r>
    </w:p>
    <w:p w:rsidR="00585626" w:rsidRPr="00550FCF" w:rsidRDefault="00585626" w:rsidP="00C92322">
      <w:pPr>
        <w:pStyle w:val="ListParagraph"/>
        <w:spacing w:line="360" w:lineRule="auto"/>
      </w:pPr>
      <w:r>
        <w:rPr>
          <w:lang w:val="en-US"/>
        </w:rPr>
        <w:t>Click</w:t>
      </w:r>
      <w:r w:rsidRPr="00550FCF">
        <w:t>- название нашего события</w:t>
      </w:r>
    </w:p>
    <w:p w:rsidR="002D2832" w:rsidRDefault="009559A2" w:rsidP="00C92322">
      <w:pPr>
        <w:pStyle w:val="ListParagraph"/>
        <w:spacing w:line="360" w:lineRule="auto"/>
      </w:pPr>
      <w:r w:rsidRPr="009559A2">
        <w:t xml:space="preserve">() =&gt; {} - </w:t>
      </w:r>
      <w:r>
        <w:t>колбек</w:t>
      </w:r>
      <w:r w:rsidRPr="009559A2">
        <w:t xml:space="preserve"> </w:t>
      </w:r>
      <w:r>
        <w:t>функция, которая будет нашим обработчиком</w:t>
      </w:r>
      <w:r w:rsidR="00DC3285">
        <w:t xml:space="preserve">. </w:t>
      </w:r>
      <w:r w:rsidR="00DC3285" w:rsidRPr="00DC3285">
        <w:rPr>
          <w:b/>
        </w:rPr>
        <w:t>Первым аргументом всегда будет объект-событие</w:t>
      </w:r>
      <w:r w:rsidR="00DC3285">
        <w:t xml:space="preserve">. </w:t>
      </w:r>
    </w:p>
    <w:p w:rsidR="002D2832" w:rsidRPr="002D2832" w:rsidRDefault="00281F21" w:rsidP="00C92322">
      <w:pPr>
        <w:pStyle w:val="ListParagraph"/>
        <w:spacing w:line="360" w:lineRule="auto"/>
        <w:rPr>
          <w:rStyle w:val="Hyperlink"/>
        </w:rPr>
      </w:pPr>
      <w:hyperlink r:id="rId27" w:history="1">
        <w:r w:rsidR="002D2832" w:rsidRPr="00564F25">
          <w:rPr>
            <w:rStyle w:val="Hyperlink"/>
          </w:rPr>
          <w:t>https://developer.mozilla.org/ru/docs/Web/API/Event</w:t>
        </w:r>
      </w:hyperlink>
      <w:r w:rsidR="002D2832" w:rsidRPr="002D2832">
        <w:rPr>
          <w:rStyle w:val="Hyperlink"/>
        </w:rPr>
        <w:t xml:space="preserve">    - </w:t>
      </w:r>
      <w:r w:rsidR="002D2832">
        <w:rPr>
          <w:rStyle w:val="Hyperlink"/>
        </w:rPr>
        <w:t>объект - событие</w:t>
      </w:r>
    </w:p>
    <w:p w:rsidR="009559A2" w:rsidRDefault="00DC3285" w:rsidP="00C92322">
      <w:pPr>
        <w:pStyle w:val="ListParagraph"/>
        <w:spacing w:line="360" w:lineRule="auto"/>
      </w:pPr>
      <w:r>
        <w:lastRenderedPageBreak/>
        <w:t>Если нам нужно передать свои данные, то только начиная со второго параметра.</w:t>
      </w:r>
      <w:r w:rsidR="00AB7730">
        <w:t xml:space="preserve">  </w:t>
      </w:r>
      <w:r w:rsidR="00AB7730" w:rsidRPr="009559A2">
        <w:t>(</w:t>
      </w:r>
      <w:r w:rsidR="00AB7730">
        <w:t>e</w:t>
      </w:r>
      <w:r w:rsidR="009E6923">
        <w:rPr>
          <w:lang w:val="en-US"/>
        </w:rPr>
        <w:t>vent</w:t>
      </w:r>
      <w:r w:rsidR="009E6923">
        <w:t xml:space="preserve">, </w:t>
      </w:r>
      <w:r w:rsidR="009E6923">
        <w:rPr>
          <w:lang w:val="en-US"/>
        </w:rPr>
        <w:t>Mydata</w:t>
      </w:r>
      <w:r w:rsidR="00AB7730" w:rsidRPr="009559A2">
        <w:t>) =&gt; {}</w:t>
      </w:r>
    </w:p>
    <w:p w:rsidR="008C6373" w:rsidRDefault="008C6373" w:rsidP="00C92322">
      <w:pPr>
        <w:pStyle w:val="ListParagraph"/>
        <w:spacing w:line="360" w:lineRule="auto"/>
        <w:rPr>
          <w:u w:val="single"/>
        </w:rPr>
      </w:pPr>
      <w:r w:rsidRPr="008C6373">
        <w:rPr>
          <w:u w:val="single"/>
        </w:rPr>
        <w:t>Преимущества</w:t>
      </w:r>
    </w:p>
    <w:p w:rsidR="008C6373" w:rsidRDefault="008C6373" w:rsidP="00C92322">
      <w:pPr>
        <w:pStyle w:val="ListParagraph"/>
        <w:spacing w:line="360" w:lineRule="auto"/>
      </w:pPr>
      <w:r w:rsidRPr="008C6373">
        <w:t>Мы можем назначать несколько</w:t>
      </w:r>
      <w:r>
        <w:t xml:space="preserve"> разных</w:t>
      </w:r>
      <w:r w:rsidRPr="008C6373">
        <w:t xml:space="preserve"> обработчиков на один и тот же элемент и обработчики в таком случае сработают последовательно</w:t>
      </w:r>
      <w:r>
        <w:t>, а не перезапишут друг друга</w:t>
      </w:r>
      <w:r w:rsidRPr="008C6373">
        <w:t>.</w:t>
      </w:r>
    </w:p>
    <w:p w:rsidR="00415210" w:rsidRDefault="00415210" w:rsidP="00415210">
      <w:pPr>
        <w:spacing w:line="360" w:lineRule="auto"/>
      </w:pPr>
    </w:p>
    <w:p w:rsidR="00415210" w:rsidRDefault="00415210" w:rsidP="00415210">
      <w:pPr>
        <w:spacing w:line="360" w:lineRule="auto"/>
      </w:pPr>
      <w:r>
        <w:t xml:space="preserve">События в </w:t>
      </w:r>
      <w:r>
        <w:rPr>
          <w:lang w:val="en-US"/>
        </w:rPr>
        <w:t>JS</w:t>
      </w:r>
      <w:r w:rsidRPr="00415210">
        <w:t xml:space="preserve"> </w:t>
      </w:r>
      <w:r>
        <w:t>выполняются в порядке очереди. Как только новое событие посту</w:t>
      </w:r>
      <w:r w:rsidR="00E373A5">
        <w:t>пило, оно добавляется в очередь независимо от других событий.</w:t>
      </w:r>
    </w:p>
    <w:p w:rsidR="00DA7DEB" w:rsidRDefault="00DA7DEB" w:rsidP="00415210">
      <w:pPr>
        <w:spacing w:line="360" w:lineRule="auto"/>
      </w:pPr>
    </w:p>
    <w:p w:rsidR="00DA7DEB" w:rsidRDefault="00DA7DEB" w:rsidP="00415210">
      <w:pPr>
        <w:spacing w:line="360" w:lineRule="auto"/>
      </w:pPr>
    </w:p>
    <w:p w:rsidR="00066849" w:rsidRDefault="00066849" w:rsidP="00415210">
      <w:pPr>
        <w:spacing w:line="360" w:lineRule="auto"/>
      </w:pPr>
      <w:r>
        <w:t>Иногда необходимо получать данные об элементе</w:t>
      </w:r>
      <w:r w:rsidR="00DC3285">
        <w:t>,</w:t>
      </w:r>
      <w:r>
        <w:t xml:space="preserve"> с которым мы взаимодействуем</w:t>
      </w:r>
    </w:p>
    <w:p w:rsidR="008A47C8" w:rsidRPr="009E6923" w:rsidRDefault="008A47C8" w:rsidP="00415210">
      <w:pPr>
        <w:spacing w:line="360" w:lineRule="auto"/>
      </w:pPr>
      <w:r>
        <w:rPr>
          <w:lang w:val="en-US"/>
        </w:rPr>
        <w:t>Btn</w:t>
      </w:r>
      <w:r w:rsidRPr="009E6923">
        <w:t xml:space="preserve">. </w:t>
      </w:r>
      <w:r>
        <w:rPr>
          <w:lang w:val="en-US"/>
        </w:rPr>
        <w:t>AddEventListener</w:t>
      </w:r>
      <w:r w:rsidRPr="009E6923">
        <w:t>(‘</w:t>
      </w:r>
      <w:r>
        <w:rPr>
          <w:lang w:val="en-US"/>
        </w:rPr>
        <w:t>click</w:t>
      </w:r>
      <w:r w:rsidRPr="009E6923">
        <w:t>’, (</w:t>
      </w:r>
      <w:r>
        <w:rPr>
          <w:lang w:val="en-US"/>
        </w:rPr>
        <w:t>e</w:t>
      </w:r>
      <w:r w:rsidRPr="009E6923">
        <w:t>) =&gt; {})</w:t>
      </w:r>
    </w:p>
    <w:p w:rsidR="008A47C8" w:rsidRDefault="008A47C8" w:rsidP="00415210">
      <w:pPr>
        <w:spacing w:line="360" w:lineRule="auto"/>
      </w:pPr>
      <w:r w:rsidRPr="00A55814">
        <w:t>е – это объект, который описывает, что произошло с элементом.</w:t>
      </w:r>
      <w:r w:rsidR="00A55814">
        <w:t xml:space="preserve"> </w:t>
      </w:r>
    </w:p>
    <w:p w:rsidR="00A55814" w:rsidRDefault="00A55814" w:rsidP="00415210">
      <w:pPr>
        <w:spacing w:line="360" w:lineRule="auto"/>
      </w:pPr>
      <w:r>
        <w:t xml:space="preserve">Важные свойства </w:t>
      </w:r>
      <w:r>
        <w:rPr>
          <w:lang w:val="en-US"/>
        </w:rPr>
        <w:t>type</w:t>
      </w:r>
      <w:r w:rsidRPr="00A55814">
        <w:t>(</w:t>
      </w:r>
      <w:r>
        <w:t>тип события</w:t>
      </w:r>
      <w:r w:rsidRPr="00A55814">
        <w:t>)</w:t>
      </w:r>
      <w:r>
        <w:t xml:space="preserve">, </w:t>
      </w:r>
      <w:r>
        <w:rPr>
          <w:lang w:val="en-US"/>
        </w:rPr>
        <w:t>target</w:t>
      </w:r>
      <w:r w:rsidRPr="00A55814">
        <w:t>(</w:t>
      </w:r>
      <w:r>
        <w:t>элемент на котором произошло событие</w:t>
      </w:r>
      <w:r w:rsidRPr="00A55814">
        <w:t>)</w:t>
      </w:r>
    </w:p>
    <w:p w:rsidR="003E7197" w:rsidRDefault="003E7197" w:rsidP="00415210">
      <w:pPr>
        <w:spacing w:line="360" w:lineRule="auto"/>
      </w:pPr>
    </w:p>
    <w:p w:rsidR="003E7197" w:rsidRPr="002379F0" w:rsidRDefault="003E7197" w:rsidP="00415210">
      <w:pPr>
        <w:spacing w:line="360" w:lineRule="auto"/>
        <w:rPr>
          <w:u w:val="single"/>
        </w:rPr>
      </w:pPr>
      <w:r w:rsidRPr="002379F0">
        <w:rPr>
          <w:u w:val="single"/>
        </w:rPr>
        <w:t>Удаление обработчика событий</w:t>
      </w:r>
    </w:p>
    <w:p w:rsidR="003E7197" w:rsidRDefault="003E7197" w:rsidP="00415210">
      <w:pPr>
        <w:spacing w:line="360" w:lineRule="auto"/>
      </w:pPr>
      <w:r>
        <w:t>Чтобы иметь возможность удалить функцию из обработчика событий она должна быть вынесена в отдельную переменную.</w:t>
      </w:r>
    </w:p>
    <w:p w:rsidR="006C3556" w:rsidRPr="00B24D39" w:rsidRDefault="006C3556" w:rsidP="00415210">
      <w:pPr>
        <w:spacing w:line="360" w:lineRule="auto"/>
      </w:pPr>
      <w:r>
        <w:t xml:space="preserve">Const </w:t>
      </w:r>
      <w:r>
        <w:rPr>
          <w:lang w:val="en-US"/>
        </w:rPr>
        <w:t>fun</w:t>
      </w:r>
      <w:r w:rsidRPr="00B24D39">
        <w:t xml:space="preserve"> = (</w:t>
      </w:r>
      <w:r>
        <w:rPr>
          <w:lang w:val="en-US"/>
        </w:rPr>
        <w:t>e</w:t>
      </w:r>
      <w:r w:rsidRPr="00B24D39">
        <w:t>) =&gt; {</w:t>
      </w:r>
      <w:r>
        <w:t>код</w:t>
      </w:r>
      <w:r w:rsidRPr="00B24D39">
        <w:t>}</w:t>
      </w:r>
    </w:p>
    <w:p w:rsidR="006C3556" w:rsidRDefault="006C3556" w:rsidP="00415210">
      <w:pPr>
        <w:spacing w:line="360" w:lineRule="auto"/>
      </w:pPr>
      <w:r>
        <w:rPr>
          <w:lang w:val="en-US"/>
        </w:rPr>
        <w:t>Btn</w:t>
      </w:r>
      <w:r w:rsidRPr="009E6923">
        <w:t xml:space="preserve">. </w:t>
      </w:r>
      <w:r>
        <w:rPr>
          <w:lang w:val="en-US"/>
        </w:rPr>
        <w:t>AddEventListener</w:t>
      </w:r>
      <w:r>
        <w:t>('</w:t>
      </w:r>
      <w:r>
        <w:rPr>
          <w:lang w:val="en-US"/>
        </w:rPr>
        <w:t>click</w:t>
      </w:r>
      <w:r>
        <w:t>'</w:t>
      </w:r>
      <w:r w:rsidRPr="006C3556">
        <w:t xml:space="preserve">, </w:t>
      </w:r>
      <w:r>
        <w:rPr>
          <w:lang w:val="en-US"/>
        </w:rPr>
        <w:t>fun</w:t>
      </w:r>
      <w:r>
        <w:t>)</w:t>
      </w:r>
      <w:r w:rsidRPr="006C3556">
        <w:t xml:space="preserve">; - </w:t>
      </w:r>
      <w:r>
        <w:t xml:space="preserve">передавая в обработчик функцию таким образом мы можем потом ее </w:t>
      </w:r>
      <w:r w:rsidR="0054503F">
        <w:t>у</w:t>
      </w:r>
      <w:r>
        <w:t xml:space="preserve">далить. Так как </w:t>
      </w:r>
      <w:r>
        <w:rPr>
          <w:lang w:val="en-US"/>
        </w:rPr>
        <w:t>fun</w:t>
      </w:r>
      <w:r>
        <w:t xml:space="preserve"> ссылается на конкретную область в памяти. А если бы была просто функция, то на нее не было бы ссылки и метод удаления не знал бы как ее найти.</w:t>
      </w:r>
    </w:p>
    <w:p w:rsidR="006C3556" w:rsidRDefault="006C3556" w:rsidP="00415210">
      <w:pPr>
        <w:spacing w:line="360" w:lineRule="auto"/>
      </w:pPr>
      <w:r>
        <w:rPr>
          <w:lang w:val="en-US"/>
        </w:rPr>
        <w:t>Btn</w:t>
      </w:r>
      <w:r w:rsidRPr="009E6923">
        <w:t xml:space="preserve">. </w:t>
      </w:r>
      <w:r>
        <w:rPr>
          <w:lang w:val="en-US"/>
        </w:rPr>
        <w:t>removeEventListener</w:t>
      </w:r>
      <w:r>
        <w:t>('</w:t>
      </w:r>
      <w:r>
        <w:rPr>
          <w:lang w:val="en-US"/>
        </w:rPr>
        <w:t>click</w:t>
      </w:r>
      <w:r>
        <w:t>'</w:t>
      </w:r>
      <w:r w:rsidRPr="006C3556">
        <w:t xml:space="preserve">, </w:t>
      </w:r>
      <w:r>
        <w:rPr>
          <w:lang w:val="en-US"/>
        </w:rPr>
        <w:t>fun</w:t>
      </w:r>
      <w:r>
        <w:t>)</w:t>
      </w:r>
      <w:r w:rsidRPr="006C3556">
        <w:t xml:space="preserve">; - </w:t>
      </w:r>
      <w:r>
        <w:t xml:space="preserve">удаляем конкретную функцию </w:t>
      </w:r>
      <w:r>
        <w:rPr>
          <w:lang w:val="en-US"/>
        </w:rPr>
        <w:t>fun</w:t>
      </w:r>
      <w:r w:rsidRPr="006C3556">
        <w:t xml:space="preserve"> </w:t>
      </w:r>
      <w:r>
        <w:t>с обработчика.</w:t>
      </w:r>
    </w:p>
    <w:p w:rsidR="009B324E" w:rsidRDefault="009B324E" w:rsidP="00415210">
      <w:pPr>
        <w:spacing w:line="360" w:lineRule="auto"/>
      </w:pPr>
    </w:p>
    <w:p w:rsidR="004E1E19" w:rsidRPr="009B324E" w:rsidRDefault="004E1E19" w:rsidP="00415210">
      <w:pPr>
        <w:spacing w:line="360" w:lineRule="auto"/>
        <w:rPr>
          <w:u w:val="single"/>
        </w:rPr>
      </w:pPr>
      <w:r w:rsidRPr="009B324E">
        <w:rPr>
          <w:u w:val="single"/>
        </w:rPr>
        <w:t>Всплытие событий</w:t>
      </w:r>
    </w:p>
    <w:p w:rsidR="004F03C5" w:rsidRPr="00550FCF" w:rsidRDefault="005E6143" w:rsidP="00415210">
      <w:pPr>
        <w:spacing w:line="360" w:lineRule="auto"/>
      </w:pPr>
      <w:r>
        <w:t>Дело в том, что если обработчик события привязан к родительскому классу, то он будет срабатывать на всех вложенных элементах.</w:t>
      </w:r>
      <w:r w:rsidR="009B324E">
        <w:t xml:space="preserve"> (</w:t>
      </w:r>
      <w:r w:rsidR="009B324E" w:rsidRPr="004F03C5">
        <w:rPr>
          <w:lang w:val="en-US"/>
        </w:rPr>
        <w:t>rod</w:t>
      </w:r>
      <w:r w:rsidR="009B324E" w:rsidRPr="004F03C5">
        <w:t>.</w:t>
      </w:r>
      <w:r w:rsidR="009B324E" w:rsidRPr="004F03C5">
        <w:rPr>
          <w:lang w:val="en-US"/>
        </w:rPr>
        <w:t>addEventListener</w:t>
      </w:r>
      <w:r w:rsidR="009B324E" w:rsidRPr="004F03C5">
        <w:t>('</w:t>
      </w:r>
      <w:r w:rsidR="009B324E" w:rsidRPr="004F03C5">
        <w:rPr>
          <w:lang w:val="en-US"/>
        </w:rPr>
        <w:t>click</w:t>
      </w:r>
      <w:r w:rsidR="009B324E" w:rsidRPr="004F03C5">
        <w:t xml:space="preserve">', </w:t>
      </w:r>
      <w:r w:rsidR="009B324E" w:rsidRPr="004F03C5">
        <w:rPr>
          <w:lang w:val="en-US"/>
        </w:rPr>
        <w:t>fun</w:t>
      </w:r>
      <w:r w:rsidR="009B324E" w:rsidRPr="004F03C5">
        <w:t>);</w:t>
      </w:r>
      <w:r w:rsidR="009B324E">
        <w:t>) – будет срабатывать на Кнопка2, Кнопка3.</w:t>
      </w:r>
      <w:r w:rsidR="00983638">
        <w:t xml:space="preserve"> (даже если мы нажимаем на вложенный элемент, то этот элемент все равно находится в области родительского элемента и браузер понимает это так что мы нажали на </w:t>
      </w:r>
      <w:r w:rsidR="00983638">
        <w:lastRenderedPageBreak/>
        <w:t>вложенный элемент и проверить его, а потом он также понимает что мы нажали на родителя и проверит его тоже на события)</w:t>
      </w:r>
    </w:p>
    <w:p w:rsidR="005E6143" w:rsidRPr="00C00231" w:rsidRDefault="005E6143" w:rsidP="005E61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0023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0023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E614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rod</w:t>
      </w:r>
      <w:r w:rsidRPr="00C0023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0023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5E6143" w:rsidRPr="005E6143" w:rsidRDefault="005E6143" w:rsidP="005E61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0023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E614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"dot"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Кнопка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2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5E6143" w:rsidRPr="005E6143" w:rsidRDefault="005E6143" w:rsidP="005E61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E614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E614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"dot"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Кнопка</w:t>
      </w: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3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5E614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5E6143" w:rsidRPr="00550FCF" w:rsidRDefault="005E6143" w:rsidP="005E61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E614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50FC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E614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50FCF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9B324E" w:rsidRDefault="009B324E" w:rsidP="009B324E">
      <w:pPr>
        <w:spacing w:line="360" w:lineRule="auto"/>
      </w:pPr>
    </w:p>
    <w:p w:rsidR="009B324E" w:rsidRDefault="009B324E" w:rsidP="009B324E">
      <w:pPr>
        <w:spacing w:line="360" w:lineRule="auto"/>
      </w:pPr>
      <w:r>
        <w:t>Если у нас один элемент вложен в другой и на обоих этих элементах прикреплены обработчики события, которые обрабатывают одно и тоже действие</w:t>
      </w:r>
      <w:r w:rsidR="00574823">
        <w:t xml:space="preserve"> (</w:t>
      </w:r>
      <w:r w:rsidR="00574823">
        <w:rPr>
          <w:lang w:val="en-US"/>
        </w:rPr>
        <w:t>click</w:t>
      </w:r>
      <w:r w:rsidR="00574823" w:rsidRPr="00574823">
        <w:t xml:space="preserve"> </w:t>
      </w:r>
      <w:r w:rsidR="00574823">
        <w:t>в данном случае)</w:t>
      </w:r>
      <w:r>
        <w:t>, то произойдет всплытие событий.</w:t>
      </w:r>
    </w:p>
    <w:p w:rsidR="009B324E" w:rsidRPr="004F03C5" w:rsidRDefault="009B324E" w:rsidP="009B324E">
      <w:pPr>
        <w:spacing w:line="360" w:lineRule="auto"/>
      </w:pPr>
      <w:r w:rsidRPr="004F03C5">
        <w:rPr>
          <w:lang w:val="en-US"/>
        </w:rPr>
        <w:t>rod</w:t>
      </w:r>
      <w:r w:rsidRPr="004F03C5">
        <w:t>.</w:t>
      </w:r>
      <w:r w:rsidRPr="004F03C5">
        <w:rPr>
          <w:lang w:val="en-US"/>
        </w:rPr>
        <w:t>addEventListener</w:t>
      </w:r>
      <w:r w:rsidRPr="004F03C5">
        <w:t>('</w:t>
      </w:r>
      <w:r w:rsidRPr="004F03C5">
        <w:rPr>
          <w:lang w:val="en-US"/>
        </w:rPr>
        <w:t>click</w:t>
      </w:r>
      <w:r w:rsidRPr="004F03C5">
        <w:t xml:space="preserve">', </w:t>
      </w:r>
      <w:r w:rsidRPr="004F03C5">
        <w:rPr>
          <w:lang w:val="en-US"/>
        </w:rPr>
        <w:t>fun</w:t>
      </w:r>
      <w:r w:rsidRPr="004F03C5">
        <w:t>);</w:t>
      </w:r>
      <w:r>
        <w:t xml:space="preserve"> -</w:t>
      </w:r>
      <w:r w:rsidRPr="004F03C5">
        <w:t xml:space="preserve"> </w:t>
      </w:r>
      <w:r>
        <w:t>родительский элемент.</w:t>
      </w:r>
    </w:p>
    <w:p w:rsidR="00514AE0" w:rsidRDefault="009B324E" w:rsidP="009B324E">
      <w:pPr>
        <w:spacing w:line="360" w:lineRule="auto"/>
        <w:rPr>
          <w:lang w:val="en-US"/>
        </w:rPr>
      </w:pPr>
      <w:r w:rsidRPr="004F03C5">
        <w:rPr>
          <w:lang w:val="en-US"/>
        </w:rPr>
        <w:t>dot.addEventListener('click', fun</w:t>
      </w:r>
      <w:r w:rsidR="00574823" w:rsidRPr="00574823">
        <w:rPr>
          <w:lang w:val="en-US"/>
        </w:rPr>
        <w:t>1</w:t>
      </w:r>
      <w:r w:rsidRPr="004F03C5">
        <w:rPr>
          <w:lang w:val="en-US"/>
        </w:rPr>
        <w:t xml:space="preserve">); - </w:t>
      </w:r>
      <w:r>
        <w:t>вложенный</w:t>
      </w:r>
      <w:r w:rsidRPr="004F03C5">
        <w:rPr>
          <w:lang w:val="en-US"/>
        </w:rPr>
        <w:t xml:space="preserve"> </w:t>
      </w:r>
      <w:r>
        <w:t>элемент</w:t>
      </w:r>
      <w:r w:rsidRPr="004F03C5">
        <w:rPr>
          <w:lang w:val="en-US"/>
        </w:rPr>
        <w:t>.</w:t>
      </w:r>
    </w:p>
    <w:p w:rsidR="009B324E" w:rsidRPr="00FA7E1A" w:rsidRDefault="00BB094D" w:rsidP="009B324E">
      <w:pPr>
        <w:spacing w:line="360" w:lineRule="auto"/>
      </w:pPr>
      <w:r>
        <w:t>Если нажать на дочерний элемент, то с</w:t>
      </w:r>
      <w:r w:rsidR="009B324E">
        <w:t xml:space="preserve">начала обработчик срабатывает на самом вложенном элементе </w:t>
      </w:r>
      <w:r w:rsidR="009B324E">
        <w:rPr>
          <w:lang w:val="en-US"/>
        </w:rPr>
        <w:t>dot</w:t>
      </w:r>
      <w:r w:rsidR="009B324E">
        <w:t xml:space="preserve">, а затем на родителе </w:t>
      </w:r>
      <w:r w:rsidR="009B324E">
        <w:rPr>
          <w:lang w:val="en-US"/>
        </w:rPr>
        <w:t>rod</w:t>
      </w:r>
      <w:r w:rsidR="009B324E">
        <w:t>, если у него тоже есть обработчик. То есть нажав на кнопку мы получим 2 события.</w:t>
      </w:r>
      <w:r w:rsidR="00FA7E1A" w:rsidRPr="00FA7E1A">
        <w:t xml:space="preserve"> </w:t>
      </w:r>
      <w:r w:rsidR="00FA7E1A">
        <w:t>(вероятнее всего потому что мы жмем в одно место на экране и браузеру сложно понять какой конкретно элемент мы имели в виду. Поэтому он запускает 2 события</w:t>
      </w:r>
      <w:r w:rsidR="00FA7E1A" w:rsidRPr="00FA7E1A">
        <w:t>)</w:t>
      </w:r>
    </w:p>
    <w:p w:rsidR="00514AE0" w:rsidRDefault="00514AE0" w:rsidP="009B324E">
      <w:pPr>
        <w:spacing w:line="360" w:lineRule="auto"/>
      </w:pPr>
      <w:r>
        <w:t>Если нажать на родительский элемент, то сработает только событие родительского элемента.</w:t>
      </w:r>
    </w:p>
    <w:p w:rsidR="006E6FB3" w:rsidRPr="006E6FB3" w:rsidRDefault="006E6FB3" w:rsidP="009B324E">
      <w:pPr>
        <w:spacing w:line="360" w:lineRule="auto"/>
        <w:rPr>
          <w:b/>
        </w:rPr>
      </w:pPr>
      <w:r w:rsidRPr="006E6FB3">
        <w:rPr>
          <w:b/>
        </w:rPr>
        <w:t xml:space="preserve">П.С. Когда один элемент вложен в другой и нажимаешь на дочерний, то в </w:t>
      </w:r>
      <w:r w:rsidRPr="006E6FB3">
        <w:rPr>
          <w:b/>
          <w:lang w:val="en-US"/>
        </w:rPr>
        <w:t>target</w:t>
      </w:r>
      <w:r w:rsidRPr="006E6FB3">
        <w:rPr>
          <w:b/>
        </w:rPr>
        <w:t xml:space="preserve"> будет указан дочерний элемент.</w:t>
      </w:r>
    </w:p>
    <w:p w:rsidR="001A6E89" w:rsidRDefault="001A6E89" w:rsidP="009B324E">
      <w:pPr>
        <w:spacing w:line="360" w:lineRule="auto"/>
      </w:pPr>
    </w:p>
    <w:p w:rsidR="001A6E89" w:rsidRPr="00047C1F" w:rsidRDefault="001A6E89" w:rsidP="009B324E">
      <w:pPr>
        <w:spacing w:line="360" w:lineRule="auto"/>
        <w:rPr>
          <w:u w:val="single"/>
        </w:rPr>
      </w:pPr>
      <w:r w:rsidRPr="00047C1F">
        <w:rPr>
          <w:u w:val="single"/>
        </w:rPr>
        <w:t>Для отмены стандартного поведения браузера.</w:t>
      </w:r>
    </w:p>
    <w:p w:rsidR="000C286E" w:rsidRDefault="000C286E" w:rsidP="009B324E">
      <w:pPr>
        <w:spacing w:line="360" w:lineRule="auto"/>
      </w:pPr>
      <w:r>
        <w:t>Стандартное поведение это при нажатии на ссылку переходим по адресу этой ссылки, зажать левую кнопку мыши и вести по тексту, то текст будет выделяться итд.</w:t>
      </w:r>
    </w:p>
    <w:p w:rsidR="00047C1F" w:rsidRDefault="000C286E" w:rsidP="009B324E">
      <w:pPr>
        <w:spacing w:line="360" w:lineRule="auto"/>
      </w:pPr>
      <w:r>
        <w:rPr>
          <w:lang w:val="en-US"/>
        </w:rPr>
        <w:t>Event</w:t>
      </w:r>
      <w:r w:rsidRPr="000C286E">
        <w:t>.</w:t>
      </w:r>
      <w:r>
        <w:rPr>
          <w:lang w:val="en-US"/>
        </w:rPr>
        <w:t>preventDefault</w:t>
      </w:r>
      <w:r w:rsidRPr="000C286E">
        <w:t>(); -</w:t>
      </w:r>
      <w:r>
        <w:t>отменяет стандартное поведение</w:t>
      </w:r>
      <w:r w:rsidR="00DB27FC">
        <w:t xml:space="preserve"> для этого элемента</w:t>
      </w:r>
      <w:r>
        <w:t>. Например</w:t>
      </w:r>
      <w:r w:rsidR="00736699">
        <w:t>,</w:t>
      </w:r>
      <w:r>
        <w:t xml:space="preserve"> отменяет переход по ссылке</w:t>
      </w:r>
    </w:p>
    <w:p w:rsidR="00047C1F" w:rsidRPr="0014453A" w:rsidRDefault="00047C1F" w:rsidP="009B324E">
      <w:pPr>
        <w:spacing w:line="360" w:lineRule="auto"/>
        <w:rPr>
          <w:rPrChange w:id="121" w:author="Novoselov Alexander" w:date="2022-09-16T14:34:00Z">
            <w:rPr>
              <w:lang w:val="en-US"/>
            </w:rPr>
          </w:rPrChange>
        </w:rPr>
      </w:pPr>
      <w:r>
        <w:rPr>
          <w:lang w:val="en-US"/>
        </w:rPr>
        <w:t>aaa</w:t>
      </w:r>
      <w:r w:rsidRPr="0014453A">
        <w:rPr>
          <w:rPrChange w:id="122" w:author="Novoselov Alexander" w:date="2022-09-16T14:34:00Z">
            <w:rPr>
              <w:lang w:val="en-US"/>
            </w:rPr>
          </w:rPrChange>
        </w:rPr>
        <w:t>.</w:t>
      </w:r>
      <w:r w:rsidRPr="004F03C5">
        <w:rPr>
          <w:lang w:val="en-US"/>
        </w:rPr>
        <w:t>addEventListener</w:t>
      </w:r>
      <w:r w:rsidRPr="0014453A">
        <w:rPr>
          <w:rPrChange w:id="123" w:author="Novoselov Alexander" w:date="2022-09-16T14:34:00Z">
            <w:rPr>
              <w:lang w:val="en-US"/>
            </w:rPr>
          </w:rPrChange>
        </w:rPr>
        <w:t>('</w:t>
      </w:r>
      <w:r w:rsidRPr="004F03C5">
        <w:rPr>
          <w:lang w:val="en-US"/>
        </w:rPr>
        <w:t>click</w:t>
      </w:r>
      <w:r w:rsidRPr="0014453A">
        <w:rPr>
          <w:rPrChange w:id="124" w:author="Novoselov Alexander" w:date="2022-09-16T14:34:00Z">
            <w:rPr>
              <w:lang w:val="en-US"/>
            </w:rPr>
          </w:rPrChange>
        </w:rPr>
        <w:t>', (</w:t>
      </w:r>
      <w:r>
        <w:rPr>
          <w:lang w:val="en-US"/>
        </w:rPr>
        <w:t>event</w:t>
      </w:r>
      <w:r w:rsidRPr="0014453A">
        <w:rPr>
          <w:rPrChange w:id="125" w:author="Novoselov Alexander" w:date="2022-09-16T14:34:00Z">
            <w:rPr>
              <w:lang w:val="en-US"/>
            </w:rPr>
          </w:rPrChange>
        </w:rPr>
        <w:t xml:space="preserve">) =&gt;  { </w:t>
      </w:r>
      <w:r>
        <w:rPr>
          <w:lang w:val="en-US"/>
        </w:rPr>
        <w:t>Event</w:t>
      </w:r>
      <w:r w:rsidRPr="0014453A">
        <w:rPr>
          <w:rPrChange w:id="126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preventDefault</w:t>
      </w:r>
      <w:r w:rsidRPr="0014453A">
        <w:rPr>
          <w:rPrChange w:id="127" w:author="Novoselov Alexander" w:date="2022-09-16T14:34:00Z">
            <w:rPr>
              <w:lang w:val="en-US"/>
            </w:rPr>
          </w:rPrChange>
        </w:rPr>
        <w:t>(); });</w:t>
      </w:r>
    </w:p>
    <w:p w:rsidR="00B11362" w:rsidRPr="0014453A" w:rsidRDefault="00B11362" w:rsidP="009B324E">
      <w:pPr>
        <w:spacing w:line="360" w:lineRule="auto"/>
        <w:rPr>
          <w:rPrChange w:id="128" w:author="Novoselov Alexander" w:date="2022-09-16T14:34:00Z">
            <w:rPr>
              <w:lang w:val="en-US"/>
            </w:rPr>
          </w:rPrChange>
        </w:rPr>
      </w:pPr>
    </w:p>
    <w:p w:rsidR="00B11362" w:rsidRDefault="00B11362" w:rsidP="009B324E">
      <w:pPr>
        <w:spacing w:line="360" w:lineRule="auto"/>
      </w:pPr>
      <w:r>
        <w:t>Чтобы повесить один и тот же обработчик на разные элементы (например, 10 кнопок), нам нужно их перебрать и на каждый из них повесить обработчик.</w:t>
      </w:r>
      <w:r w:rsidR="001E3F2D">
        <w:t xml:space="preserve"> (или повесить на родителя. это сработает, но то что так нужно делать это уже мои догадки)</w:t>
      </w:r>
    </w:p>
    <w:p w:rsidR="009A29F3" w:rsidRDefault="009A29F3" w:rsidP="009B324E">
      <w:pPr>
        <w:spacing w:line="360" w:lineRule="auto"/>
      </w:pPr>
    </w:p>
    <w:p w:rsidR="009A29F3" w:rsidRDefault="009A29F3" w:rsidP="009B324E">
      <w:pPr>
        <w:spacing w:line="360" w:lineRule="auto"/>
      </w:pPr>
      <w:r>
        <w:lastRenderedPageBreak/>
        <w:t xml:space="preserve">Также в обработчик события мы можем добавлять </w:t>
      </w:r>
      <w:r w:rsidRPr="000F3564">
        <w:rPr>
          <w:b/>
        </w:rPr>
        <w:t>дополнительные опции</w:t>
      </w:r>
      <w:r>
        <w:t>. Это не обязательный параметр и можно его не указывать.</w:t>
      </w:r>
      <w:r w:rsidR="00015EC4">
        <w:t xml:space="preserve"> </w:t>
      </w:r>
    </w:p>
    <w:p w:rsidR="00015EC4" w:rsidRPr="0014453A" w:rsidRDefault="00015EC4" w:rsidP="00015EC4">
      <w:pPr>
        <w:pStyle w:val="HTMLPreformatted"/>
        <w:spacing w:line="360" w:lineRule="auto"/>
        <w:rPr>
          <w:rFonts w:asciiTheme="minorHAnsi" w:eastAsiaTheme="minorHAnsi" w:hAnsiTheme="minorHAnsi" w:cstheme="minorBidi"/>
          <w:sz w:val="22"/>
          <w:szCs w:val="22"/>
          <w:lang w:eastAsia="en-US"/>
          <w:rPrChange w:id="129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val="en-US" w:eastAsia="en-US"/>
            </w:rPr>
          </w:rPrChange>
        </w:rPr>
      </w:pPr>
      <w:r w:rsidRPr="00015EC4">
        <w:rPr>
          <w:rFonts w:asciiTheme="minorHAnsi" w:eastAsiaTheme="minorHAnsi" w:hAnsiTheme="minorHAnsi" w:cstheme="minorBidi"/>
          <w:i/>
          <w:iCs/>
          <w:sz w:val="22"/>
          <w:szCs w:val="22"/>
          <w:lang w:val="en-US" w:eastAsia="en-US"/>
        </w:rPr>
        <w:t>target</w:t>
      </w:r>
      <w:r w:rsidRPr="0014453A">
        <w:rPr>
          <w:rFonts w:asciiTheme="minorHAnsi" w:eastAsiaTheme="minorHAnsi" w:hAnsiTheme="minorHAnsi" w:cstheme="minorBidi"/>
          <w:i/>
          <w:iCs/>
          <w:sz w:val="22"/>
          <w:szCs w:val="22"/>
          <w:lang w:eastAsia="en-US"/>
          <w:rPrChange w:id="130" w:author="Novoselov Alexander" w:date="2022-09-16T14:34:00Z">
            <w:rPr>
              <w:rFonts w:asciiTheme="minorHAnsi" w:eastAsiaTheme="minorHAnsi" w:hAnsiTheme="minorHAnsi" w:cstheme="minorBidi"/>
              <w:i/>
              <w:iCs/>
              <w:sz w:val="22"/>
              <w:szCs w:val="22"/>
              <w:lang w:val="en-US" w:eastAsia="en-US"/>
            </w:rPr>
          </w:rPrChange>
        </w:rPr>
        <w:t>.</w:t>
      </w:r>
      <w:r w:rsidRPr="00015EC4">
        <w:rPr>
          <w:rFonts w:asciiTheme="minorHAnsi" w:eastAsiaTheme="minorHAnsi" w:hAnsiTheme="minorHAnsi" w:cstheme="minorBidi"/>
          <w:i/>
          <w:iCs/>
          <w:sz w:val="22"/>
          <w:szCs w:val="22"/>
          <w:lang w:val="en-US" w:eastAsia="en-US"/>
        </w:rPr>
        <w:t>addEventListener</w:t>
      </w:r>
      <w:r w:rsidRPr="0014453A">
        <w:rPr>
          <w:rFonts w:asciiTheme="minorHAnsi" w:eastAsiaTheme="minorHAnsi" w:hAnsiTheme="minorHAnsi" w:cstheme="minorBidi"/>
          <w:i/>
          <w:iCs/>
          <w:sz w:val="22"/>
          <w:szCs w:val="22"/>
          <w:lang w:eastAsia="en-US"/>
          <w:rPrChange w:id="131" w:author="Novoselov Alexander" w:date="2022-09-16T14:34:00Z">
            <w:rPr>
              <w:rFonts w:asciiTheme="minorHAnsi" w:eastAsiaTheme="minorHAnsi" w:hAnsiTheme="minorHAnsi" w:cstheme="minorBidi"/>
              <w:i/>
              <w:iCs/>
              <w:sz w:val="22"/>
              <w:szCs w:val="22"/>
              <w:lang w:val="en-US" w:eastAsia="en-US"/>
            </w:rPr>
          </w:rPrChange>
        </w:rPr>
        <w:t>(</w:t>
      </w:r>
      <w:r w:rsidRPr="00015EC4">
        <w:rPr>
          <w:rFonts w:asciiTheme="minorHAnsi" w:eastAsiaTheme="minorHAnsi" w:hAnsiTheme="minorHAnsi" w:cstheme="minorBidi"/>
          <w:i/>
          <w:iCs/>
          <w:sz w:val="22"/>
          <w:szCs w:val="22"/>
          <w:lang w:val="en-US" w:eastAsia="en-US"/>
        </w:rPr>
        <w:t>type</w:t>
      </w:r>
      <w:r w:rsidRPr="0014453A">
        <w:rPr>
          <w:rFonts w:asciiTheme="minorHAnsi" w:eastAsiaTheme="minorHAnsi" w:hAnsiTheme="minorHAnsi" w:cstheme="minorBidi"/>
          <w:i/>
          <w:iCs/>
          <w:sz w:val="22"/>
          <w:szCs w:val="22"/>
          <w:lang w:eastAsia="en-US"/>
          <w:rPrChange w:id="132" w:author="Novoselov Alexander" w:date="2022-09-16T14:34:00Z">
            <w:rPr>
              <w:rFonts w:asciiTheme="minorHAnsi" w:eastAsiaTheme="minorHAnsi" w:hAnsiTheme="minorHAnsi" w:cstheme="minorBidi"/>
              <w:i/>
              <w:iCs/>
              <w:sz w:val="22"/>
              <w:szCs w:val="22"/>
              <w:lang w:val="en-US" w:eastAsia="en-US"/>
            </w:rPr>
          </w:rPrChange>
        </w:rPr>
        <w:t xml:space="preserve">, </w:t>
      </w:r>
      <w:r w:rsidRPr="00015EC4">
        <w:rPr>
          <w:rFonts w:asciiTheme="minorHAnsi" w:eastAsiaTheme="minorHAnsi" w:hAnsiTheme="minorHAnsi" w:cstheme="minorBidi"/>
          <w:i/>
          <w:iCs/>
          <w:sz w:val="22"/>
          <w:szCs w:val="22"/>
          <w:lang w:val="en-US" w:eastAsia="en-US"/>
        </w:rPr>
        <w:t>listener</w:t>
      </w:r>
      <w:r w:rsidRPr="0014453A">
        <w:rPr>
          <w:rFonts w:asciiTheme="minorHAnsi" w:eastAsiaTheme="minorHAnsi" w:hAnsiTheme="minorHAnsi" w:cstheme="minorBidi"/>
          <w:i/>
          <w:iCs/>
          <w:sz w:val="22"/>
          <w:szCs w:val="22"/>
          <w:lang w:eastAsia="en-US"/>
          <w:rPrChange w:id="133" w:author="Novoselov Alexander" w:date="2022-09-16T14:34:00Z">
            <w:rPr>
              <w:rFonts w:asciiTheme="minorHAnsi" w:eastAsiaTheme="minorHAnsi" w:hAnsiTheme="minorHAnsi" w:cstheme="minorBidi"/>
              <w:i/>
              <w:iCs/>
              <w:sz w:val="22"/>
              <w:szCs w:val="22"/>
              <w:lang w:val="en-US" w:eastAsia="en-US"/>
            </w:rPr>
          </w:rPrChange>
        </w:rPr>
        <w:t xml:space="preserve">[, </w:t>
      </w:r>
      <w:r w:rsidRPr="00015EC4">
        <w:rPr>
          <w:rFonts w:asciiTheme="minorHAnsi" w:eastAsiaTheme="minorHAnsi" w:hAnsiTheme="minorHAnsi" w:cstheme="minorBidi"/>
          <w:i/>
          <w:iCs/>
          <w:sz w:val="22"/>
          <w:szCs w:val="22"/>
          <w:lang w:val="en-US" w:eastAsia="en-US"/>
        </w:rPr>
        <w:t>options</w:t>
      </w:r>
      <w:r w:rsidRPr="0014453A">
        <w:rPr>
          <w:rFonts w:asciiTheme="minorHAnsi" w:eastAsiaTheme="minorHAnsi" w:hAnsiTheme="minorHAnsi" w:cstheme="minorBidi"/>
          <w:sz w:val="22"/>
          <w:szCs w:val="22"/>
          <w:lang w:eastAsia="en-US"/>
          <w:rPrChange w:id="134" w:author="Novoselov Alexander" w:date="2022-09-16T14:34:00Z">
            <w:rPr>
              <w:rFonts w:asciiTheme="minorHAnsi" w:eastAsiaTheme="minorHAnsi" w:hAnsiTheme="minorHAnsi" w:cstheme="minorBidi"/>
              <w:sz w:val="22"/>
              <w:szCs w:val="22"/>
              <w:lang w:val="en-US" w:eastAsia="en-US"/>
            </w:rPr>
          </w:rPrChange>
        </w:rPr>
        <w:t>]</w:t>
      </w:r>
      <w:r w:rsidRPr="0014453A">
        <w:rPr>
          <w:rFonts w:asciiTheme="minorHAnsi" w:eastAsiaTheme="minorHAnsi" w:hAnsiTheme="minorHAnsi" w:cstheme="minorBidi"/>
          <w:i/>
          <w:iCs/>
          <w:sz w:val="22"/>
          <w:szCs w:val="22"/>
          <w:lang w:eastAsia="en-US"/>
          <w:rPrChange w:id="135" w:author="Novoselov Alexander" w:date="2022-09-16T14:34:00Z">
            <w:rPr>
              <w:rFonts w:asciiTheme="minorHAnsi" w:eastAsiaTheme="minorHAnsi" w:hAnsiTheme="minorHAnsi" w:cstheme="minorBidi"/>
              <w:i/>
              <w:iCs/>
              <w:sz w:val="22"/>
              <w:szCs w:val="22"/>
              <w:lang w:val="en-US" w:eastAsia="en-US"/>
            </w:rPr>
          </w:rPrChange>
        </w:rPr>
        <w:t>);</w:t>
      </w:r>
    </w:p>
    <w:p w:rsidR="009A29F3" w:rsidRPr="00015EC4" w:rsidRDefault="009A29F3" w:rsidP="00015EC4">
      <w:pPr>
        <w:spacing w:line="360" w:lineRule="auto"/>
        <w:rPr>
          <w:lang w:val="en-US"/>
        </w:rPr>
      </w:pPr>
      <w:r w:rsidRPr="00015EC4">
        <w:rPr>
          <w:lang w:val="en-US"/>
        </w:rPr>
        <w:t>rod.addEventListener('click', fun, {once: true});</w:t>
      </w:r>
    </w:p>
    <w:p w:rsidR="005E6143" w:rsidRDefault="009A29F3" w:rsidP="00415210">
      <w:pPr>
        <w:spacing w:line="360" w:lineRule="auto"/>
      </w:pPr>
      <w:r>
        <w:rPr>
          <w:lang w:val="en-US"/>
        </w:rPr>
        <w:t>once</w:t>
      </w:r>
      <w:r w:rsidRPr="009A29F3">
        <w:t xml:space="preserve">: </w:t>
      </w:r>
      <w:r>
        <w:rPr>
          <w:lang w:val="en-US"/>
        </w:rPr>
        <w:t>true</w:t>
      </w:r>
      <w:r w:rsidRPr="009A29F3">
        <w:t xml:space="preserve"> – </w:t>
      </w:r>
      <w:r>
        <w:t>говорит нам, что обработчик события сработает всего 1 раз.</w:t>
      </w:r>
    </w:p>
    <w:p w:rsidR="00550FCF" w:rsidRDefault="00550FCF" w:rsidP="00415210">
      <w:pPr>
        <w:spacing w:line="360" w:lineRule="auto"/>
      </w:pPr>
    </w:p>
    <w:p w:rsidR="00550FCF" w:rsidRDefault="00550FCF" w:rsidP="00415210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Навигация по </w:t>
      </w:r>
      <w:r>
        <w:rPr>
          <w:b/>
          <w:sz w:val="32"/>
          <w:szCs w:val="32"/>
          <w:lang w:val="en-US"/>
        </w:rPr>
        <w:t>DOM</w:t>
      </w:r>
      <w:r w:rsidRPr="00550FC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элементам</w:t>
      </w:r>
    </w:p>
    <w:p w:rsidR="00550FCF" w:rsidRDefault="00550FCF" w:rsidP="00415210">
      <w:pPr>
        <w:spacing w:line="360" w:lineRule="auto"/>
      </w:pPr>
      <w:r w:rsidRPr="00550FCF">
        <w:t>Взять элемент и обратиться к его родителю или следующему элементу</w:t>
      </w:r>
    </w:p>
    <w:p w:rsidR="00550FCF" w:rsidRPr="008102C7" w:rsidRDefault="00550FCF" w:rsidP="00415210">
      <w:pPr>
        <w:spacing w:line="360" w:lineRule="auto"/>
      </w:pPr>
      <w:r>
        <w:rPr>
          <w:lang w:val="en-US"/>
        </w:rPr>
        <w:t>Document</w:t>
      </w:r>
      <w:r w:rsidRPr="008102C7">
        <w:t>.</w:t>
      </w:r>
      <w:r>
        <w:rPr>
          <w:lang w:val="en-US"/>
        </w:rPr>
        <w:t>documentElement</w:t>
      </w:r>
      <w:r w:rsidRPr="008102C7">
        <w:t xml:space="preserve"> – соответствует тегу</w:t>
      </w:r>
      <w:r>
        <w:t xml:space="preserve"> </w:t>
      </w:r>
      <w:r w:rsidRPr="008102C7">
        <w:t>&lt;</w:t>
      </w:r>
      <w:r>
        <w:t>html</w:t>
      </w:r>
      <w:r w:rsidRPr="008102C7">
        <w:t>&gt;</w:t>
      </w:r>
    </w:p>
    <w:p w:rsidR="00550FCF" w:rsidRPr="00550FCF" w:rsidRDefault="00550FCF" w:rsidP="00550FCF">
      <w:pPr>
        <w:spacing w:line="360" w:lineRule="auto"/>
      </w:pPr>
      <w:r>
        <w:rPr>
          <w:lang w:val="en-US"/>
        </w:rPr>
        <w:t>Document</w:t>
      </w:r>
      <w:r w:rsidRPr="00550FCF">
        <w:t>.</w:t>
      </w:r>
      <w:r>
        <w:rPr>
          <w:lang w:val="en-US"/>
        </w:rPr>
        <w:t>head</w:t>
      </w:r>
      <w:r w:rsidRPr="00550FCF">
        <w:t xml:space="preserve"> – соответствует тегу</w:t>
      </w:r>
      <w:r>
        <w:t xml:space="preserve"> </w:t>
      </w:r>
      <w:r w:rsidRPr="00550FCF">
        <w:t>&lt;</w:t>
      </w:r>
      <w:r>
        <w:t>head</w:t>
      </w:r>
      <w:r w:rsidRPr="00550FCF">
        <w:t>&gt;</w:t>
      </w:r>
    </w:p>
    <w:p w:rsidR="00550FCF" w:rsidRDefault="00550FCF" w:rsidP="00550FCF">
      <w:pPr>
        <w:spacing w:line="360" w:lineRule="auto"/>
      </w:pPr>
      <w:r>
        <w:t>Родительский элемент это тот, который объединяет другие, находящиеся внутри него.</w:t>
      </w:r>
    </w:p>
    <w:p w:rsidR="008263BD" w:rsidRDefault="008263BD" w:rsidP="00550FCF">
      <w:pPr>
        <w:spacing w:line="360" w:lineRule="auto"/>
      </w:pPr>
      <w:r>
        <w:rPr>
          <w:lang w:val="en-US"/>
        </w:rPr>
        <w:t>childNodes</w:t>
      </w:r>
      <w:r w:rsidRPr="008263BD">
        <w:t xml:space="preserve"> – </w:t>
      </w:r>
      <w:r w:rsidR="00212404">
        <w:t>метод показывающий</w:t>
      </w:r>
      <w:r w:rsidR="008102C7">
        <w:t xml:space="preserve"> дочерние узлы</w:t>
      </w:r>
      <w:r>
        <w:t xml:space="preserve"> у выбранного </w:t>
      </w:r>
      <w:r w:rsidR="00212404">
        <w:t>элемента</w:t>
      </w:r>
    </w:p>
    <w:p w:rsidR="00B7513F" w:rsidRDefault="008263BD" w:rsidP="00550FCF">
      <w:pPr>
        <w:spacing w:line="360" w:lineRule="auto"/>
      </w:pPr>
      <w:r>
        <w:rPr>
          <w:lang w:val="en-US"/>
        </w:rPr>
        <w:t>Document</w:t>
      </w:r>
      <w:r w:rsidRPr="00550FCF">
        <w:t>.</w:t>
      </w:r>
      <w:r>
        <w:rPr>
          <w:lang w:val="en-US"/>
        </w:rPr>
        <w:t>head</w:t>
      </w:r>
      <w:r>
        <w:t>.</w:t>
      </w:r>
      <w:r w:rsidRPr="008263BD">
        <w:t xml:space="preserve"> </w:t>
      </w:r>
      <w:r>
        <w:rPr>
          <w:lang w:val="en-US"/>
        </w:rPr>
        <w:t>childNodes</w:t>
      </w:r>
      <w:r>
        <w:t xml:space="preserve"> – покажет все внутри </w:t>
      </w:r>
      <w:r>
        <w:rPr>
          <w:lang w:val="en-US"/>
        </w:rPr>
        <w:t>head</w:t>
      </w:r>
      <w:r w:rsidR="00124896" w:rsidRPr="00124896">
        <w:t xml:space="preserve"> </w:t>
      </w:r>
      <w:r w:rsidR="00124896">
        <w:t xml:space="preserve">в виде </w:t>
      </w:r>
      <w:r w:rsidR="00124896" w:rsidRPr="00124896">
        <w:rPr>
          <w:u w:val="single"/>
        </w:rPr>
        <w:t>псевдомассива</w:t>
      </w:r>
      <w:r w:rsidR="00EF3C2E">
        <w:rPr>
          <w:u w:val="single"/>
        </w:rPr>
        <w:t>.</w:t>
      </w:r>
      <w:r w:rsidR="00BC09DA">
        <w:t xml:space="preserve">  </w:t>
      </w:r>
      <w:r w:rsidR="00EF3C2E" w:rsidRPr="00EF3C2E">
        <w:t>П.С перенос</w:t>
      </w:r>
      <w:r w:rsidR="00BC09DA">
        <w:t xml:space="preserve"> строки на следующую строчку считается текстовой нодой(</w:t>
      </w:r>
      <w:r w:rsidR="00BC09DA">
        <w:rPr>
          <w:lang w:val="en-US"/>
        </w:rPr>
        <w:t>Node</w:t>
      </w:r>
      <w:r w:rsidR="00BC09DA">
        <w:t>)</w:t>
      </w:r>
      <w:r w:rsidR="00BC09DA" w:rsidRPr="00BC09DA">
        <w:t xml:space="preserve"> </w:t>
      </w:r>
      <w:r w:rsidR="00BC09DA">
        <w:t>или текстовым узлом и мы его увидим в нашем псевдомассиве.</w:t>
      </w:r>
      <w:r w:rsidR="00FD3F01">
        <w:t xml:space="preserve"> В самой верстке мы этого не видим.</w:t>
      </w:r>
    </w:p>
    <w:p w:rsidR="008263BD" w:rsidRDefault="00B7513F" w:rsidP="00550FCF">
      <w:pPr>
        <w:spacing w:line="360" w:lineRule="auto"/>
      </w:pPr>
      <w:r w:rsidRPr="00B7513F">
        <w:t xml:space="preserve">Каждая сущность, что находится на странице будет </w:t>
      </w:r>
      <w:r>
        <w:t xml:space="preserve">является </w:t>
      </w:r>
      <w:r>
        <w:rPr>
          <w:lang w:val="en-US"/>
        </w:rPr>
        <w:t>Dom</w:t>
      </w:r>
      <w:r w:rsidRPr="00B7513F">
        <w:t>-</w:t>
      </w:r>
      <w:r>
        <w:t xml:space="preserve">узлом(теги, текстовые ноды). Но не каждый </w:t>
      </w:r>
      <w:r>
        <w:rPr>
          <w:lang w:val="en-US"/>
        </w:rPr>
        <w:t>Dom</w:t>
      </w:r>
      <w:r w:rsidRPr="00B7513F">
        <w:t>-</w:t>
      </w:r>
      <w:r>
        <w:t xml:space="preserve">узел будет </w:t>
      </w:r>
      <w:r>
        <w:rPr>
          <w:lang w:val="en-US"/>
        </w:rPr>
        <w:t>Dom</w:t>
      </w:r>
      <w:r w:rsidRPr="00B7513F">
        <w:t>-элемент</w:t>
      </w:r>
      <w:r>
        <w:t xml:space="preserve">ом (например текстовая нода не является </w:t>
      </w:r>
      <w:r>
        <w:rPr>
          <w:lang w:val="en-US"/>
        </w:rPr>
        <w:t>Dom</w:t>
      </w:r>
      <w:r w:rsidRPr="00B7513F">
        <w:t xml:space="preserve"> </w:t>
      </w:r>
      <w:r>
        <w:t>– элементом</w:t>
      </w:r>
      <w:r w:rsidR="00212404">
        <w:t xml:space="preserve">, а все теги являются </w:t>
      </w:r>
      <w:r w:rsidR="00212404">
        <w:rPr>
          <w:lang w:val="en-US"/>
        </w:rPr>
        <w:t>Dom</w:t>
      </w:r>
      <w:r w:rsidR="00212404" w:rsidRPr="00B7513F">
        <w:t>-элемент</w:t>
      </w:r>
      <w:r w:rsidR="00212404">
        <w:t xml:space="preserve">ом </w:t>
      </w:r>
      <w:r>
        <w:t>)</w:t>
      </w:r>
    </w:p>
    <w:p w:rsidR="000D4C06" w:rsidRPr="005033F2" w:rsidRDefault="000D4C06" w:rsidP="00550FCF">
      <w:pPr>
        <w:spacing w:line="360" w:lineRule="auto"/>
        <w:rPr>
          <w:lang w:val="en-US"/>
        </w:rPr>
      </w:pPr>
      <w:r>
        <w:t>Если мы хотим получить только дочерни</w:t>
      </w:r>
      <w:r w:rsidR="00AC2EDD">
        <w:t>е элементы у выбранного элемент</w:t>
      </w:r>
      <w:r>
        <w:t xml:space="preserve">а нам придется использовать перебор </w:t>
      </w:r>
      <w:r>
        <w:rPr>
          <w:lang w:val="en-US"/>
        </w:rPr>
        <w:t>for</w:t>
      </w:r>
      <w:r w:rsidRPr="000D4C06">
        <w:t>(</w:t>
      </w:r>
      <w:r>
        <w:rPr>
          <w:lang w:val="en-US"/>
        </w:rPr>
        <w:t>let</w:t>
      </w:r>
      <w:r w:rsidRPr="000D4C06">
        <w:t xml:space="preserve">… </w:t>
      </w:r>
      <w:r>
        <w:rPr>
          <w:lang w:val="en-US"/>
        </w:rPr>
        <w:t>of</w:t>
      </w:r>
      <w:r w:rsidRPr="000D4C06">
        <w:t>….)</w:t>
      </w:r>
      <w:r>
        <w:t xml:space="preserve"> </w:t>
      </w:r>
      <w:r w:rsidRPr="005033F2">
        <w:rPr>
          <w:lang w:val="en-US"/>
        </w:rPr>
        <w:t>{</w:t>
      </w:r>
      <w:r>
        <w:rPr>
          <w:lang w:val="en-US"/>
        </w:rPr>
        <w:t>if</w:t>
      </w:r>
      <w:r w:rsidRPr="005033F2">
        <w:rPr>
          <w:lang w:val="en-US"/>
        </w:rPr>
        <w:t>(</w:t>
      </w:r>
      <w:r>
        <w:t>что</w:t>
      </w:r>
      <w:r w:rsidRPr="005033F2">
        <w:rPr>
          <w:lang w:val="en-US"/>
        </w:rPr>
        <w:t xml:space="preserve"> </w:t>
      </w:r>
      <w:r>
        <w:t>не</w:t>
      </w:r>
      <w:r w:rsidRPr="005033F2">
        <w:rPr>
          <w:lang w:val="en-US"/>
        </w:rPr>
        <w:t xml:space="preserve"> </w:t>
      </w:r>
      <w:r>
        <w:t>нужно</w:t>
      </w:r>
      <w:r w:rsidRPr="005033F2">
        <w:rPr>
          <w:lang w:val="en-US"/>
        </w:rPr>
        <w:t>){</w:t>
      </w:r>
      <w:r>
        <w:rPr>
          <w:lang w:val="en-US"/>
        </w:rPr>
        <w:t>continue</w:t>
      </w:r>
      <w:r w:rsidRPr="005033F2">
        <w:rPr>
          <w:lang w:val="en-US"/>
        </w:rPr>
        <w:t xml:space="preserve">} </w:t>
      </w:r>
      <w:r>
        <w:t>что</w:t>
      </w:r>
      <w:r w:rsidRPr="005033F2">
        <w:rPr>
          <w:lang w:val="en-US"/>
        </w:rPr>
        <w:t xml:space="preserve"> </w:t>
      </w:r>
      <w:r>
        <w:t>нужно</w:t>
      </w:r>
      <w:r w:rsidRPr="005033F2">
        <w:rPr>
          <w:lang w:val="en-US"/>
        </w:rPr>
        <w:t>}</w:t>
      </w:r>
    </w:p>
    <w:p w:rsidR="00BB682F" w:rsidRPr="005033F2" w:rsidRDefault="00BB682F" w:rsidP="00550FCF">
      <w:pPr>
        <w:spacing w:line="360" w:lineRule="auto"/>
        <w:rPr>
          <w:lang w:val="en-US"/>
        </w:rPr>
      </w:pPr>
    </w:p>
    <w:p w:rsidR="00BB682F" w:rsidRPr="008102C7" w:rsidRDefault="00BB682F" w:rsidP="00550FCF">
      <w:pPr>
        <w:spacing w:line="360" w:lineRule="auto"/>
        <w:rPr>
          <w:lang w:val="en-US"/>
        </w:rPr>
      </w:pPr>
      <w:r>
        <w:rPr>
          <w:lang w:val="en-US"/>
        </w:rPr>
        <w:t>firstChild</w:t>
      </w:r>
      <w:r w:rsidR="00867385" w:rsidRPr="008102C7">
        <w:rPr>
          <w:lang w:val="en-US"/>
        </w:rPr>
        <w:t xml:space="preserve">, </w:t>
      </w:r>
      <w:r>
        <w:rPr>
          <w:lang w:val="en-US"/>
        </w:rPr>
        <w:t>lastChild</w:t>
      </w:r>
      <w:r w:rsidR="00E35A18">
        <w:rPr>
          <w:lang w:val="en-US"/>
        </w:rPr>
        <w:t xml:space="preserve">   firstElementChild,</w:t>
      </w:r>
      <w:r w:rsidR="00E35A18" w:rsidRPr="008102C7">
        <w:rPr>
          <w:lang w:val="en-US"/>
        </w:rPr>
        <w:t xml:space="preserve"> l</w:t>
      </w:r>
      <w:r w:rsidR="00E35A18">
        <w:rPr>
          <w:lang w:val="en-US"/>
        </w:rPr>
        <w:t>astElementChild</w:t>
      </w:r>
    </w:p>
    <w:p w:rsidR="00BB682F" w:rsidRPr="005033F2" w:rsidRDefault="00BB682F" w:rsidP="00550FCF">
      <w:pPr>
        <w:spacing w:line="360" w:lineRule="auto"/>
      </w:pPr>
      <w:r>
        <w:rPr>
          <w:lang w:val="en-US"/>
        </w:rPr>
        <w:t>Document</w:t>
      </w:r>
      <w:r w:rsidRPr="005033F2">
        <w:t>.</w:t>
      </w:r>
      <w:r>
        <w:rPr>
          <w:lang w:val="en-US"/>
        </w:rPr>
        <w:t>body</w:t>
      </w:r>
      <w:r w:rsidRPr="005033F2">
        <w:t>.</w:t>
      </w:r>
      <w:r>
        <w:rPr>
          <w:lang w:val="en-US"/>
        </w:rPr>
        <w:t>firstChild</w:t>
      </w:r>
      <w:r w:rsidRPr="005033F2">
        <w:t xml:space="preserve"> (</w:t>
      </w:r>
      <w:r>
        <w:rPr>
          <w:lang w:val="en-US"/>
        </w:rPr>
        <w:t>lastChild</w:t>
      </w:r>
      <w:r w:rsidRPr="005033F2">
        <w:t xml:space="preserve">) – </w:t>
      </w:r>
      <w:r>
        <w:t>позволяют</w:t>
      </w:r>
      <w:r w:rsidRPr="005033F2">
        <w:t xml:space="preserve"> </w:t>
      </w:r>
      <w:r>
        <w:t>получить</w:t>
      </w:r>
      <w:r w:rsidRPr="005033F2">
        <w:t xml:space="preserve"> </w:t>
      </w:r>
      <w:r>
        <w:t>первый</w:t>
      </w:r>
      <w:r w:rsidRPr="005033F2">
        <w:t xml:space="preserve"> </w:t>
      </w:r>
      <w:r>
        <w:t>и</w:t>
      </w:r>
      <w:r w:rsidRPr="005033F2">
        <w:t xml:space="preserve"> </w:t>
      </w:r>
      <w:r>
        <w:t>последний</w:t>
      </w:r>
      <w:r w:rsidRPr="005033F2">
        <w:t xml:space="preserve"> </w:t>
      </w:r>
      <w:r w:rsidR="00726CB0">
        <w:t>ноды</w:t>
      </w:r>
      <w:r w:rsidRPr="005033F2">
        <w:t xml:space="preserve"> </w:t>
      </w:r>
      <w:r>
        <w:rPr>
          <w:lang w:val="en-US"/>
        </w:rPr>
        <w:t>body</w:t>
      </w:r>
    </w:p>
    <w:p w:rsidR="002F5D96" w:rsidRPr="005033F2" w:rsidRDefault="00E35A18" w:rsidP="00550FCF">
      <w:pPr>
        <w:spacing w:line="360" w:lineRule="auto"/>
      </w:pPr>
      <w:r>
        <w:rPr>
          <w:lang w:val="en-US"/>
        </w:rPr>
        <w:t>Document</w:t>
      </w:r>
      <w:r w:rsidRPr="005033F2">
        <w:t>.</w:t>
      </w:r>
      <w:r>
        <w:rPr>
          <w:lang w:val="en-US"/>
        </w:rPr>
        <w:t>body</w:t>
      </w:r>
      <w:r w:rsidRPr="005033F2">
        <w:t>.</w:t>
      </w:r>
      <w:r>
        <w:rPr>
          <w:lang w:val="en-US"/>
        </w:rPr>
        <w:t>firstElementChild</w:t>
      </w:r>
      <w:r w:rsidRPr="005033F2">
        <w:t xml:space="preserve"> (</w:t>
      </w:r>
      <w:r>
        <w:rPr>
          <w:lang w:val="en-US"/>
        </w:rPr>
        <w:t>lastElementChild</w:t>
      </w:r>
      <w:r w:rsidRPr="005033F2">
        <w:t xml:space="preserve">) - </w:t>
      </w:r>
      <w:r>
        <w:t>позволяют</w:t>
      </w:r>
      <w:r w:rsidRPr="005033F2">
        <w:t xml:space="preserve"> </w:t>
      </w:r>
      <w:r>
        <w:t>получить</w:t>
      </w:r>
      <w:r w:rsidRPr="005033F2">
        <w:t xml:space="preserve"> </w:t>
      </w:r>
      <w:r>
        <w:t>первый</w:t>
      </w:r>
      <w:r w:rsidRPr="005033F2">
        <w:t xml:space="preserve"> </w:t>
      </w:r>
      <w:r>
        <w:t>и</w:t>
      </w:r>
      <w:r w:rsidRPr="005033F2">
        <w:t xml:space="preserve"> </w:t>
      </w:r>
      <w:r>
        <w:t>последний</w:t>
      </w:r>
      <w:r w:rsidRPr="005033F2">
        <w:t xml:space="preserve"> </w:t>
      </w:r>
      <w:r>
        <w:t>элементы</w:t>
      </w:r>
      <w:r w:rsidRPr="005033F2">
        <w:t xml:space="preserve"> </w:t>
      </w:r>
      <w:r>
        <w:rPr>
          <w:lang w:val="en-US"/>
        </w:rPr>
        <w:t>body</w:t>
      </w:r>
    </w:p>
    <w:p w:rsidR="00E35A18" w:rsidRPr="005033F2" w:rsidRDefault="00E35A18" w:rsidP="00550FCF">
      <w:pPr>
        <w:spacing w:line="360" w:lineRule="auto"/>
      </w:pPr>
    </w:p>
    <w:p w:rsidR="002F5D96" w:rsidRDefault="002F5D96" w:rsidP="00550FCF">
      <w:pPr>
        <w:spacing w:line="360" w:lineRule="auto"/>
      </w:pPr>
      <w:r>
        <w:rPr>
          <w:lang w:val="en-US"/>
        </w:rPr>
        <w:t>parentNode</w:t>
      </w:r>
      <w:r w:rsidRPr="00B24D39">
        <w:t xml:space="preserve"> – получить </w:t>
      </w:r>
      <w:r>
        <w:t>родительский</w:t>
      </w:r>
      <w:r w:rsidRPr="00B24D39">
        <w:t xml:space="preserve"> </w:t>
      </w:r>
      <w:r>
        <w:t>узел</w:t>
      </w:r>
      <w:r w:rsidRPr="00B24D39">
        <w:t xml:space="preserve"> </w:t>
      </w:r>
      <w:r>
        <w:t>элемента</w:t>
      </w:r>
      <w:r w:rsidR="00AF6BF3">
        <w:t xml:space="preserve"> (может быть любая нода, даже текстовая)</w:t>
      </w:r>
    </w:p>
    <w:p w:rsidR="00AF6BF3" w:rsidRPr="00AF6BF3" w:rsidRDefault="00AF6BF3" w:rsidP="00550FCF">
      <w:pPr>
        <w:spacing w:line="360" w:lineRule="auto"/>
      </w:pPr>
      <w:r>
        <w:rPr>
          <w:lang w:val="en-US"/>
        </w:rPr>
        <w:t>parentElement</w:t>
      </w:r>
      <w:r w:rsidRPr="008102C7">
        <w:t xml:space="preserve"> – получить родителский элемент</w:t>
      </w:r>
    </w:p>
    <w:p w:rsidR="002F5D96" w:rsidRPr="008102C7" w:rsidRDefault="002F5D96" w:rsidP="00550FCF">
      <w:pPr>
        <w:spacing w:line="360" w:lineRule="auto"/>
      </w:pPr>
      <w:r>
        <w:rPr>
          <w:lang w:val="en-US"/>
        </w:rPr>
        <w:lastRenderedPageBreak/>
        <w:t>querySelector</w:t>
      </w:r>
      <w:r w:rsidRPr="008102C7">
        <w:t>(‘.</w:t>
      </w:r>
      <w:r>
        <w:rPr>
          <w:lang w:val="en-US"/>
        </w:rPr>
        <w:t>wrapper</w:t>
      </w:r>
      <w:r w:rsidRPr="008102C7">
        <w:t>’).</w:t>
      </w:r>
      <w:r>
        <w:rPr>
          <w:lang w:val="en-US"/>
        </w:rPr>
        <w:t>parentNode</w:t>
      </w:r>
      <w:r w:rsidRPr="008102C7">
        <w:t xml:space="preserve"> – </w:t>
      </w:r>
      <w:r>
        <w:t>получим</w:t>
      </w:r>
      <w:r w:rsidRPr="008102C7">
        <w:t xml:space="preserve"> </w:t>
      </w:r>
      <w:r>
        <w:t>родителя</w:t>
      </w:r>
      <w:r w:rsidRPr="008102C7">
        <w:t xml:space="preserve"> </w:t>
      </w:r>
      <w:r>
        <w:t>элемента</w:t>
      </w:r>
      <w:r w:rsidRPr="008102C7">
        <w:t xml:space="preserve"> </w:t>
      </w:r>
      <w:r>
        <w:t>с</w:t>
      </w:r>
      <w:r w:rsidRPr="008102C7">
        <w:t xml:space="preserve"> </w:t>
      </w:r>
      <w:r>
        <w:t>классом</w:t>
      </w:r>
      <w:r w:rsidRPr="008102C7">
        <w:t xml:space="preserve"> </w:t>
      </w:r>
      <w:r>
        <w:rPr>
          <w:lang w:val="en-US"/>
        </w:rPr>
        <w:t>wrapper</w:t>
      </w:r>
    </w:p>
    <w:p w:rsidR="00DF148D" w:rsidRDefault="00DF148D" w:rsidP="00550FCF">
      <w:pPr>
        <w:spacing w:line="360" w:lineRule="auto"/>
      </w:pPr>
      <w:r>
        <w:rPr>
          <w:lang w:val="en-US"/>
        </w:rPr>
        <w:t>querySelector</w:t>
      </w:r>
      <w:r w:rsidRPr="00B24D39">
        <w:t>(‘.</w:t>
      </w:r>
      <w:r>
        <w:rPr>
          <w:lang w:val="en-US"/>
        </w:rPr>
        <w:t>wrapper</w:t>
      </w:r>
      <w:r w:rsidRPr="00B24D39">
        <w:t>’).</w:t>
      </w:r>
      <w:r>
        <w:rPr>
          <w:lang w:val="en-US"/>
        </w:rPr>
        <w:t>parentNode</w:t>
      </w:r>
      <w:r w:rsidRPr="00B24D39">
        <w:t xml:space="preserve">. </w:t>
      </w:r>
      <w:r>
        <w:rPr>
          <w:lang w:val="en-US"/>
        </w:rPr>
        <w:t>parentNode</w:t>
      </w:r>
      <w:r w:rsidRPr="00B24D39">
        <w:t xml:space="preserve"> – </w:t>
      </w:r>
      <w:r>
        <w:t>получить</w:t>
      </w:r>
      <w:r w:rsidRPr="00B24D39">
        <w:t xml:space="preserve"> </w:t>
      </w:r>
      <w:r>
        <w:t>родителя</w:t>
      </w:r>
      <w:r w:rsidRPr="00B24D39">
        <w:t xml:space="preserve"> </w:t>
      </w:r>
      <w:r>
        <w:t>родителя</w:t>
      </w:r>
      <w:r w:rsidRPr="00B24D39">
        <w:t xml:space="preserve"> </w:t>
      </w:r>
      <w:r>
        <w:t>нашего</w:t>
      </w:r>
      <w:r w:rsidRPr="00B24D39">
        <w:t xml:space="preserve"> </w:t>
      </w:r>
      <w:r>
        <w:t>элемента</w:t>
      </w:r>
    </w:p>
    <w:p w:rsidR="004D2C5E" w:rsidRDefault="004D2C5E" w:rsidP="00550FCF">
      <w:pPr>
        <w:spacing w:line="360" w:lineRule="auto"/>
      </w:pPr>
    </w:p>
    <w:p w:rsidR="004D2C5E" w:rsidRDefault="00DB738E" w:rsidP="00550FCF">
      <w:pPr>
        <w:spacing w:line="360" w:lineRule="auto"/>
      </w:pPr>
      <w:r>
        <w:t xml:space="preserve">data – атрибуты </w:t>
      </w:r>
      <w:r w:rsidR="00B24D39">
        <w:t xml:space="preserve">(прописываются в квадратных скобках </w:t>
      </w:r>
      <w:r w:rsidR="00B24D39" w:rsidRPr="00B24D39">
        <w:t>[</w:t>
      </w:r>
      <w:r w:rsidR="00B24D39">
        <w:rPr>
          <w:lang w:val="en-US"/>
        </w:rPr>
        <w:t>xxx</w:t>
      </w:r>
      <w:r w:rsidR="00B24D39" w:rsidRPr="00B24D39">
        <w:t>]</w:t>
      </w:r>
      <w:r w:rsidR="00B24D39">
        <w:t>)</w:t>
      </w:r>
    </w:p>
    <w:p w:rsidR="003F184A" w:rsidRDefault="003F184A" w:rsidP="00550FCF">
      <w:pPr>
        <w:spacing w:line="360" w:lineRule="auto"/>
      </w:pPr>
    </w:p>
    <w:p w:rsidR="003F184A" w:rsidRDefault="003F184A" w:rsidP="003F184A">
      <w:pPr>
        <w:spacing w:line="360" w:lineRule="auto"/>
      </w:pPr>
      <w:r w:rsidRPr="003F184A">
        <w:rPr>
          <w:lang w:val="en-US"/>
        </w:rPr>
        <w:t>document</w:t>
      </w:r>
      <w:r w:rsidRPr="00427920">
        <w:t>.</w:t>
      </w:r>
      <w:r w:rsidRPr="003F184A">
        <w:rPr>
          <w:lang w:val="en-US"/>
        </w:rPr>
        <w:t>querySelector</w:t>
      </w:r>
      <w:r>
        <w:rPr>
          <w:lang w:val="en-US"/>
        </w:rPr>
        <w:t>All</w:t>
      </w:r>
      <w:r w:rsidRPr="00427920">
        <w:t>(</w:t>
      </w:r>
      <w:r w:rsidR="00D3237B" w:rsidRPr="00427920">
        <w:t>'[</w:t>
      </w:r>
      <w:r w:rsidR="00D3237B">
        <w:rPr>
          <w:lang w:val="en-US"/>
        </w:rPr>
        <w:t>title</w:t>
      </w:r>
      <w:r w:rsidRPr="00427920">
        <w:t xml:space="preserve">]') - </w:t>
      </w:r>
      <w:r w:rsidR="00B24D39">
        <w:t>получим</w:t>
      </w:r>
      <w:r w:rsidRPr="00427920">
        <w:t xml:space="preserve"> все </w:t>
      </w:r>
      <w:r>
        <w:t>элемент</w:t>
      </w:r>
      <w:r w:rsidRPr="00427920">
        <w:t xml:space="preserve"> </w:t>
      </w:r>
      <w:r>
        <w:t>с</w:t>
      </w:r>
      <w:r w:rsidRPr="00427920">
        <w:t xml:space="preserve"> </w:t>
      </w:r>
      <w:r>
        <w:t>атрибутом</w:t>
      </w:r>
      <w:r w:rsidRPr="00427920">
        <w:t xml:space="preserve"> </w:t>
      </w:r>
      <w:r w:rsidR="00D3237B">
        <w:rPr>
          <w:lang w:val="en-US"/>
        </w:rPr>
        <w:t>title</w:t>
      </w:r>
      <w:r w:rsidRPr="00427920">
        <w:t xml:space="preserve"> </w:t>
      </w:r>
      <w:r>
        <w:t>в</w:t>
      </w:r>
      <w:r w:rsidRPr="00427920">
        <w:t xml:space="preserve"> </w:t>
      </w:r>
      <w:r>
        <w:t>виде</w:t>
      </w:r>
      <w:r w:rsidRPr="00427920">
        <w:t xml:space="preserve"> </w:t>
      </w:r>
      <w:r>
        <w:t>псевдомассива</w:t>
      </w:r>
    </w:p>
    <w:p w:rsidR="00D3237B" w:rsidRDefault="00D3237B" w:rsidP="00D3237B">
      <w:pPr>
        <w:spacing w:line="360" w:lineRule="auto"/>
      </w:pPr>
      <w:r w:rsidRPr="003F184A">
        <w:rPr>
          <w:lang w:val="en-US"/>
        </w:rPr>
        <w:t>document</w:t>
      </w:r>
      <w:r w:rsidRPr="00D3237B">
        <w:t>.</w:t>
      </w:r>
      <w:r w:rsidRPr="003F184A">
        <w:rPr>
          <w:lang w:val="en-US"/>
        </w:rPr>
        <w:t>querySelector</w:t>
      </w:r>
      <w:r>
        <w:rPr>
          <w:lang w:val="en-US"/>
        </w:rPr>
        <w:t>All</w:t>
      </w:r>
      <w:r w:rsidRPr="00D3237B">
        <w:t>('[</w:t>
      </w:r>
      <w:r>
        <w:rPr>
          <w:lang w:val="en-US"/>
        </w:rPr>
        <w:t>title</w:t>
      </w:r>
      <w:r w:rsidRPr="00D3237B">
        <w:t xml:space="preserve">=”картинка”]') - </w:t>
      </w:r>
      <w:r>
        <w:t>выведет</w:t>
      </w:r>
      <w:r w:rsidRPr="00D3237B">
        <w:t xml:space="preserve"> все </w:t>
      </w:r>
      <w:r>
        <w:t>элемент</w:t>
      </w:r>
      <w:r w:rsidRPr="00D3237B">
        <w:t xml:space="preserve"> </w:t>
      </w:r>
      <w:r>
        <w:t>с</w:t>
      </w:r>
      <w:r w:rsidRPr="00D3237B">
        <w:t xml:space="preserve"> </w:t>
      </w:r>
      <w:r>
        <w:t>атрибутом</w:t>
      </w:r>
      <w:r w:rsidRPr="00D3237B">
        <w:t xml:space="preserve"> </w:t>
      </w:r>
      <w:r>
        <w:rPr>
          <w:lang w:val="en-US"/>
        </w:rPr>
        <w:t>title</w:t>
      </w:r>
      <w:r w:rsidRPr="00D3237B">
        <w:t xml:space="preserve"> </w:t>
      </w:r>
      <w:r>
        <w:t>в</w:t>
      </w:r>
      <w:r w:rsidRPr="00D3237B">
        <w:t xml:space="preserve"> </w:t>
      </w:r>
      <w:r>
        <w:t>виде</w:t>
      </w:r>
      <w:r w:rsidRPr="00D3237B">
        <w:t xml:space="preserve"> </w:t>
      </w:r>
      <w:r>
        <w:t xml:space="preserve">псевдомассива, где значение атрибута будет </w:t>
      </w:r>
      <w:r w:rsidRPr="00D3237B">
        <w:t>“</w:t>
      </w:r>
      <w:r>
        <w:t>картинка</w:t>
      </w:r>
      <w:r w:rsidRPr="00D3237B">
        <w:t>”</w:t>
      </w:r>
      <w:r w:rsidR="00427920">
        <w:t>.</w:t>
      </w:r>
    </w:p>
    <w:p w:rsidR="00427920" w:rsidRDefault="00427920" w:rsidP="00D3237B">
      <w:pPr>
        <w:spacing w:line="360" w:lineRule="auto"/>
      </w:pPr>
    </w:p>
    <w:p w:rsidR="002F35BB" w:rsidRDefault="002F35BB" w:rsidP="00D3237B">
      <w:pPr>
        <w:spacing w:line="360" w:lineRule="auto"/>
      </w:pPr>
      <w:r>
        <w:rPr>
          <w:lang w:val="en-US"/>
        </w:rPr>
        <w:t>nextSibling</w:t>
      </w:r>
      <w:r w:rsidRPr="002F35BB">
        <w:t xml:space="preserve">, </w:t>
      </w:r>
      <w:r w:rsidR="002829AD">
        <w:rPr>
          <w:lang w:val="en-US"/>
        </w:rPr>
        <w:t>previous</w:t>
      </w:r>
      <w:r>
        <w:rPr>
          <w:lang w:val="en-US"/>
        </w:rPr>
        <w:t>Sibling</w:t>
      </w:r>
      <w:r w:rsidRPr="002F35BB">
        <w:t xml:space="preserve"> –</w:t>
      </w:r>
      <w:r>
        <w:t xml:space="preserve"> получить следующего или предыдущего соседа</w:t>
      </w:r>
      <w:r w:rsidR="008D49EE">
        <w:t xml:space="preserve"> (</w:t>
      </w:r>
      <w:r w:rsidR="008D49EE">
        <w:rPr>
          <w:lang w:val="en-US"/>
        </w:rPr>
        <w:t>Nodes</w:t>
      </w:r>
      <w:r w:rsidR="008D49EE">
        <w:t>) – если такой метод поставить к обычному тегу мы получим текстовую ноду</w:t>
      </w:r>
    </w:p>
    <w:p w:rsidR="008D49EE" w:rsidRDefault="008D49EE" w:rsidP="00D3237B">
      <w:pPr>
        <w:spacing w:line="360" w:lineRule="auto"/>
      </w:pPr>
      <w:r>
        <w:rPr>
          <w:lang w:val="en-US"/>
        </w:rPr>
        <w:t>nextElementSibling</w:t>
      </w:r>
      <w:r w:rsidRPr="002F35BB">
        <w:t xml:space="preserve">, </w:t>
      </w:r>
      <w:r>
        <w:rPr>
          <w:lang w:val="en-US"/>
        </w:rPr>
        <w:t>previousElementSibling</w:t>
      </w:r>
      <w:r w:rsidRPr="008D49EE">
        <w:t xml:space="preserve"> – получить </w:t>
      </w:r>
      <w:r>
        <w:t>предыдущий или следующий элемент(тег)</w:t>
      </w:r>
    </w:p>
    <w:p w:rsidR="007F7C1F" w:rsidRDefault="007F7C1F" w:rsidP="00D3237B">
      <w:pPr>
        <w:spacing w:line="360" w:lineRule="auto"/>
      </w:pPr>
    </w:p>
    <w:p w:rsidR="007F7C1F" w:rsidRDefault="007F7C1F" w:rsidP="00D3237B">
      <w:pPr>
        <w:spacing w:line="360" w:lineRule="auto"/>
      </w:pPr>
    </w:p>
    <w:p w:rsidR="007F7C1F" w:rsidRPr="005F5A10" w:rsidRDefault="007F7C1F" w:rsidP="00D3237B">
      <w:pPr>
        <w:spacing w:line="360" w:lineRule="auto"/>
        <w:rPr>
          <w:b/>
        </w:rPr>
      </w:pPr>
    </w:p>
    <w:p w:rsidR="005F5A10" w:rsidRPr="005F5A10" w:rsidRDefault="005F5A10" w:rsidP="00D3237B">
      <w:pPr>
        <w:spacing w:line="360" w:lineRule="auto"/>
        <w:rPr>
          <w:b/>
        </w:rPr>
      </w:pPr>
      <w:r w:rsidRPr="005F5A10">
        <w:rPr>
          <w:b/>
        </w:rPr>
        <w:t>Работа с неоптимизированными страницами</w:t>
      </w:r>
    </w:p>
    <w:p w:rsidR="007F7C1F" w:rsidRDefault="007F7C1F" w:rsidP="00D3237B">
      <w:pPr>
        <w:spacing w:line="360" w:lineRule="auto"/>
      </w:pPr>
      <w:r>
        <w:t>Скрипт может начать выполняться до того момента как верстка будет сформирована. Это происходит, когда различные теги</w:t>
      </w:r>
      <w:r w:rsidR="00633A8C">
        <w:t xml:space="preserve"> долго</w:t>
      </w:r>
      <w:r>
        <w:t xml:space="preserve"> подгружаются</w:t>
      </w:r>
      <w:r w:rsidR="00633A8C">
        <w:t xml:space="preserve"> на странице</w:t>
      </w:r>
      <w:r>
        <w:t>. На сервер отправляется запрос и ответ с него еще не пришел, а верстка простраивается дальше и начинает выполняться скрипт, а ответ с сервера</w:t>
      </w:r>
      <w:r w:rsidR="00133DCD">
        <w:t xml:space="preserve"> для некоторых элементов</w:t>
      </w:r>
      <w:r w:rsidR="006468BB">
        <w:t xml:space="preserve"> все еще не пришел и эти</w:t>
      </w:r>
      <w:r>
        <w:t xml:space="preserve"> элементы не подгружены. Следовательно, и скрипт не найдет обращение к этим элементам</w:t>
      </w:r>
      <w:r w:rsidR="00F30ED9">
        <w:t>,</w:t>
      </w:r>
      <w:r w:rsidR="00B75DF8">
        <w:t xml:space="preserve"> и мы получим ошибку</w:t>
      </w:r>
      <w:r>
        <w:t>.</w:t>
      </w:r>
      <w:r w:rsidR="00270355">
        <w:t xml:space="preserve"> Чтобы этого избежать у нас есть 2 события.</w:t>
      </w:r>
    </w:p>
    <w:p w:rsidR="00790332" w:rsidRDefault="00790332" w:rsidP="00790332">
      <w:pPr>
        <w:pStyle w:val="ListParagraph"/>
        <w:numPr>
          <w:ilvl w:val="0"/>
          <w:numId w:val="11"/>
        </w:numPr>
        <w:spacing w:line="360" w:lineRule="auto"/>
      </w:pPr>
      <w:r>
        <w:rPr>
          <w:lang w:val="en-US"/>
        </w:rPr>
        <w:t>Load</w:t>
      </w:r>
      <w:r w:rsidRPr="00790332">
        <w:t xml:space="preserve">. </w:t>
      </w:r>
      <w:r>
        <w:t>Событие срабатывает тогда, когда страница полностью загрузилась.</w:t>
      </w:r>
      <w:r w:rsidR="00453C29">
        <w:t xml:space="preserve"> То есть это событие ждет пока загрузятся все элементы на странице(картинки итд). А некоторые из них могут грузиться долго 5-10 секунд. И все это время пользователь ждет.</w:t>
      </w:r>
    </w:p>
    <w:p w:rsidR="0049722E" w:rsidRDefault="00FB1EA1" w:rsidP="0049722E">
      <w:pPr>
        <w:pStyle w:val="ListParagraph"/>
        <w:numPr>
          <w:ilvl w:val="0"/>
          <w:numId w:val="11"/>
        </w:numPr>
        <w:spacing w:line="360" w:lineRule="auto"/>
      </w:pPr>
      <w:r>
        <w:rPr>
          <w:lang w:val="en-US"/>
        </w:rPr>
        <w:t>DomContentLoaded</w:t>
      </w:r>
      <w:r w:rsidRPr="00FB1EA1">
        <w:t xml:space="preserve">. </w:t>
      </w:r>
      <w:r w:rsidR="00453C29">
        <w:t xml:space="preserve">Это событие срабатывает не когда подгружены все элементы, а когда выполнится только построение </w:t>
      </w:r>
      <w:r w:rsidR="00453C29">
        <w:rPr>
          <w:lang w:val="en-US"/>
        </w:rPr>
        <w:t>DOM</w:t>
      </w:r>
      <w:r w:rsidR="00453C29" w:rsidRPr="00453C29">
        <w:t xml:space="preserve"> </w:t>
      </w:r>
      <w:r w:rsidR="00453C29">
        <w:t>структуры.</w:t>
      </w:r>
      <w:r>
        <w:t xml:space="preserve"> Остальные картинки, скрипты, стили будут подгружаться в фоновом режи</w:t>
      </w:r>
      <w:r w:rsidR="00AC37A4">
        <w:t>ме и ни на что влиять не будут.</w:t>
      </w:r>
      <w:r w:rsidR="0049722E">
        <w:t xml:space="preserve">  </w:t>
      </w:r>
    </w:p>
    <w:p w:rsidR="0049722E" w:rsidRPr="00DF30FA" w:rsidRDefault="0049722E" w:rsidP="0049722E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>Document</w:t>
      </w:r>
      <w:r w:rsidRPr="00DF30FA">
        <w:rPr>
          <w:lang w:val="en-US"/>
        </w:rPr>
        <w:t>.</w:t>
      </w:r>
      <w:r>
        <w:rPr>
          <w:lang w:val="en-US"/>
        </w:rPr>
        <w:t>addEventListener</w:t>
      </w:r>
      <w:r w:rsidRPr="00DF30FA">
        <w:rPr>
          <w:lang w:val="en-US"/>
        </w:rPr>
        <w:t>(‘</w:t>
      </w:r>
      <w:r>
        <w:rPr>
          <w:lang w:val="en-US"/>
        </w:rPr>
        <w:t>DomContentLoaded</w:t>
      </w:r>
      <w:r w:rsidRPr="00DF30FA">
        <w:rPr>
          <w:lang w:val="en-US"/>
        </w:rPr>
        <w:t>’);</w:t>
      </w:r>
      <w:r w:rsidR="002F1B42" w:rsidRPr="00DF30FA">
        <w:rPr>
          <w:lang w:val="en-US"/>
        </w:rPr>
        <w:t xml:space="preserve"> </w:t>
      </w:r>
    </w:p>
    <w:p w:rsidR="002F1B42" w:rsidRPr="002F1B42" w:rsidRDefault="002F1B42" w:rsidP="002F1B42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>window</w:t>
      </w:r>
      <w:r w:rsidRPr="002F1B42">
        <w:rPr>
          <w:lang w:val="en-US"/>
        </w:rPr>
        <w:t>.</w:t>
      </w:r>
      <w:r>
        <w:rPr>
          <w:lang w:val="en-US"/>
        </w:rPr>
        <w:t>addEventListener</w:t>
      </w:r>
      <w:r w:rsidRPr="002F1B42">
        <w:rPr>
          <w:lang w:val="en-US"/>
        </w:rPr>
        <w:t>(‘</w:t>
      </w:r>
      <w:r>
        <w:rPr>
          <w:lang w:val="en-US"/>
        </w:rPr>
        <w:t>DomContentLoaded</w:t>
      </w:r>
      <w:r w:rsidRPr="002F1B42">
        <w:rPr>
          <w:lang w:val="en-US"/>
        </w:rPr>
        <w:t xml:space="preserve">’); </w:t>
      </w:r>
      <w:r>
        <w:rPr>
          <w:lang w:val="en-US"/>
        </w:rPr>
        <w:t xml:space="preserve"> - так тоже можно</w:t>
      </w:r>
    </w:p>
    <w:p w:rsidR="00AC37A4" w:rsidRPr="002F1B42" w:rsidRDefault="00AC37A4" w:rsidP="00AC37A4">
      <w:pPr>
        <w:spacing w:line="360" w:lineRule="auto"/>
        <w:rPr>
          <w:lang w:val="en-US"/>
        </w:rPr>
      </w:pPr>
    </w:p>
    <w:p w:rsidR="00AC37A4" w:rsidRPr="002F1B42" w:rsidRDefault="00AC37A4" w:rsidP="00AC37A4">
      <w:pPr>
        <w:spacing w:line="360" w:lineRule="auto"/>
        <w:rPr>
          <w:b/>
          <w:lang w:val="en-US"/>
        </w:rPr>
      </w:pPr>
    </w:p>
    <w:p w:rsidR="00AC37A4" w:rsidRDefault="00AC37A4" w:rsidP="00AC37A4">
      <w:pPr>
        <w:spacing w:line="360" w:lineRule="auto"/>
        <w:rPr>
          <w:b/>
        </w:rPr>
      </w:pPr>
      <w:r>
        <w:rPr>
          <w:b/>
        </w:rPr>
        <w:t>События на мобильных устройствах</w:t>
      </w:r>
    </w:p>
    <w:p w:rsidR="00AC37A4" w:rsidRDefault="00AD024B" w:rsidP="00AC37A4">
      <w:pPr>
        <w:spacing w:line="360" w:lineRule="auto"/>
      </w:pPr>
      <w:r>
        <w:t>В мобильных браузерах есть табы (когда мы прикасаемся пальцами к сенсору)</w:t>
      </w:r>
    </w:p>
    <w:p w:rsidR="00AC6C51" w:rsidRDefault="00AC6C51" w:rsidP="00AC37A4">
      <w:pPr>
        <w:spacing w:line="360" w:lineRule="auto"/>
      </w:pPr>
      <w:r>
        <w:t>Мобильные браузеры сами по себе нормально отрабатывают со всеми сайтами. И если в десктопной версии мы установили событие клика, оно будет работать в мобильном браузере.</w:t>
      </w:r>
    </w:p>
    <w:p w:rsidR="003F1CF9" w:rsidRDefault="003F1CF9" w:rsidP="00AC37A4">
      <w:pPr>
        <w:spacing w:line="360" w:lineRule="auto"/>
      </w:pPr>
      <w:r>
        <w:t>События</w:t>
      </w:r>
    </w:p>
    <w:p w:rsidR="00BB0E7F" w:rsidRDefault="003F1CF9" w:rsidP="00BB0E7F">
      <w:pPr>
        <w:pStyle w:val="ListParagraph"/>
        <w:numPr>
          <w:ilvl w:val="0"/>
          <w:numId w:val="12"/>
        </w:numPr>
        <w:spacing w:line="360" w:lineRule="auto"/>
      </w:pPr>
      <w:r>
        <w:rPr>
          <w:lang w:val="en-US"/>
        </w:rPr>
        <w:t>Touchstart</w:t>
      </w:r>
      <w:r w:rsidRPr="003F1CF9">
        <w:t xml:space="preserve"> – </w:t>
      </w:r>
      <w:r>
        <w:t>событие срабатывает при возникновении касания к этому элементу.</w:t>
      </w:r>
      <w:r w:rsidR="00BB0E7F">
        <w:t xml:space="preserve"> </w:t>
      </w:r>
    </w:p>
    <w:p w:rsidR="00BB0E7F" w:rsidRDefault="00BB0E7F" w:rsidP="00BB0E7F">
      <w:pPr>
        <w:pStyle w:val="ListParagraph"/>
        <w:numPr>
          <w:ilvl w:val="0"/>
          <w:numId w:val="12"/>
        </w:numPr>
        <w:spacing w:line="360" w:lineRule="auto"/>
      </w:pPr>
      <w:r>
        <w:rPr>
          <w:lang w:val="en-US"/>
        </w:rPr>
        <w:t>Touchmove</w:t>
      </w:r>
      <w:r w:rsidRPr="00BB0E7F">
        <w:t xml:space="preserve"> – палец </w:t>
      </w:r>
      <w:r>
        <w:t>при касании начинает двигаться по элементу</w:t>
      </w:r>
    </w:p>
    <w:p w:rsidR="00BB0E7F" w:rsidRDefault="00BB0E7F" w:rsidP="00BB0E7F">
      <w:pPr>
        <w:pStyle w:val="ListParagraph"/>
        <w:numPr>
          <w:ilvl w:val="0"/>
          <w:numId w:val="12"/>
        </w:numPr>
        <w:spacing w:line="360" w:lineRule="auto"/>
      </w:pPr>
      <w:r>
        <w:t xml:space="preserve">Touchend </w:t>
      </w:r>
      <w:r w:rsidRPr="00BB0E7F">
        <w:t>–</w:t>
      </w:r>
      <w:r>
        <w:t xml:space="preserve"> как только палец оторвался от элемента, то событие сразу выполнилось</w:t>
      </w:r>
    </w:p>
    <w:p w:rsidR="005B6CE2" w:rsidRDefault="005B6CE2" w:rsidP="00BB0E7F">
      <w:pPr>
        <w:pStyle w:val="ListParagraph"/>
        <w:numPr>
          <w:ilvl w:val="0"/>
          <w:numId w:val="12"/>
        </w:numPr>
        <w:spacing w:line="360" w:lineRule="auto"/>
      </w:pPr>
      <w:r>
        <w:rPr>
          <w:lang w:val="en-US"/>
        </w:rPr>
        <w:t>Touchenter</w:t>
      </w:r>
      <w:r w:rsidRPr="005B6CE2">
        <w:t xml:space="preserve"> – </w:t>
      </w:r>
      <w:r>
        <w:t>когда мы ведем пальцем по экрану и натыкаемся на элемент на который повешено это событие</w:t>
      </w:r>
      <w:r w:rsidR="00C305C7">
        <w:t>. Как только палец зашел за пределы этого элемента.</w:t>
      </w:r>
    </w:p>
    <w:p w:rsidR="00D763EE" w:rsidRDefault="00D763EE" w:rsidP="00BB0E7F">
      <w:pPr>
        <w:pStyle w:val="ListParagraph"/>
        <w:numPr>
          <w:ilvl w:val="0"/>
          <w:numId w:val="12"/>
        </w:numPr>
        <w:spacing w:line="360" w:lineRule="auto"/>
      </w:pPr>
      <w:r>
        <w:rPr>
          <w:lang w:val="en-US"/>
        </w:rPr>
        <w:t>Touchleave</w:t>
      </w:r>
      <w:r w:rsidRPr="00D763EE">
        <w:t xml:space="preserve"> - </w:t>
      </w:r>
      <w:r>
        <w:t>когда мы ведем пальцем по экрану, натыкаемся на элемент и как только мы выходим из этого элемента сразу срабатывает событие.</w:t>
      </w:r>
    </w:p>
    <w:p w:rsidR="00DB2C9E" w:rsidRDefault="00DB2C9E" w:rsidP="00BB0E7F">
      <w:pPr>
        <w:pStyle w:val="ListParagraph"/>
        <w:numPr>
          <w:ilvl w:val="0"/>
          <w:numId w:val="12"/>
        </w:numPr>
        <w:spacing w:line="360" w:lineRule="auto"/>
      </w:pPr>
      <w:r>
        <w:rPr>
          <w:lang w:val="en-US"/>
        </w:rPr>
        <w:t>Touchcancel</w:t>
      </w:r>
      <w:r w:rsidRPr="00DB2C9E">
        <w:t xml:space="preserve"> – </w:t>
      </w:r>
      <w:r>
        <w:t>возникает, когда точка соприкосновения больше не регистрируется на поверхности</w:t>
      </w:r>
      <w:r w:rsidR="009E335F">
        <w:t>. Например, на смартфоне мы вышли за пределы браузера. И сработает это событие.</w:t>
      </w:r>
    </w:p>
    <w:p w:rsidR="0059520A" w:rsidRDefault="0059520A" w:rsidP="0059520A">
      <w:pPr>
        <w:spacing w:line="360" w:lineRule="auto"/>
      </w:pPr>
      <w:r>
        <w:t xml:space="preserve">Для мобильных обработчиков рекомендуется всегда отключать поведение браузера по умолчанию для каждого элемента. </w:t>
      </w:r>
      <w:r>
        <w:rPr>
          <w:lang w:val="en-US"/>
        </w:rPr>
        <w:t>E</w:t>
      </w:r>
      <w:r w:rsidRPr="0059520A">
        <w:t xml:space="preserve">. </w:t>
      </w:r>
      <w:r>
        <w:rPr>
          <w:lang w:val="en-US"/>
        </w:rPr>
        <w:t>Preventdefault</w:t>
      </w:r>
      <w:r w:rsidRPr="003A3033">
        <w:t>();</w:t>
      </w:r>
      <w:r>
        <w:t xml:space="preserve"> </w:t>
      </w:r>
    </w:p>
    <w:p w:rsidR="00DF4F31" w:rsidRDefault="00DF4F31" w:rsidP="00DF4F31">
      <w:pPr>
        <w:spacing w:line="360" w:lineRule="auto"/>
      </w:pPr>
      <w:r>
        <w:t>Для переключения работы со смартфонами на десктопе нужно включить элемент смартфона</w:t>
      </w:r>
    </w:p>
    <w:p w:rsidR="00DF4F31" w:rsidRDefault="00DF4F31" w:rsidP="00DF4F31">
      <w:pPr>
        <w:spacing w:line="360" w:lineRule="auto"/>
      </w:pPr>
      <w:r>
        <w:rPr>
          <w:noProof/>
          <w:lang w:val="en-US"/>
        </w:rPr>
        <w:drawing>
          <wp:inline distT="0" distB="0" distL="0" distR="0">
            <wp:extent cx="1943371" cy="6096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2C344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31" w:rsidRDefault="00DF4F31" w:rsidP="00DF4F31">
      <w:pPr>
        <w:spacing w:line="360" w:lineRule="auto"/>
      </w:pPr>
      <w:r>
        <w:t>Там мы можем проверять все эти обработчики событий</w:t>
      </w:r>
    </w:p>
    <w:p w:rsidR="009758CF" w:rsidRDefault="009758CF" w:rsidP="00DF4F31">
      <w:pPr>
        <w:spacing w:line="360" w:lineRule="auto"/>
      </w:pPr>
      <w:r>
        <w:t xml:space="preserve">Так же мы можем узнать сколько сейчас пальцев взаимодействует с элементом через свойство события </w:t>
      </w:r>
      <w:r>
        <w:rPr>
          <w:lang w:val="en-US"/>
        </w:rPr>
        <w:t>e</w:t>
      </w:r>
      <w:r w:rsidRPr="009758CF">
        <w:t>.</w:t>
      </w:r>
      <w:r>
        <w:rPr>
          <w:lang w:val="en-US"/>
        </w:rPr>
        <w:t>toches</w:t>
      </w:r>
      <w:r w:rsidR="00346ED4" w:rsidRPr="00346ED4">
        <w:t xml:space="preserve">.   </w:t>
      </w:r>
      <w:r w:rsidR="00346ED4">
        <w:t xml:space="preserve">Получим объект </w:t>
      </w:r>
      <w:r w:rsidR="00346ED4">
        <w:rPr>
          <w:lang w:val="en-US"/>
        </w:rPr>
        <w:t>touchList</w:t>
      </w:r>
      <w:r w:rsidR="00346ED4">
        <w:t xml:space="preserve">, где </w:t>
      </w:r>
      <w:r w:rsidR="00346ED4">
        <w:rPr>
          <w:lang w:val="en-US"/>
        </w:rPr>
        <w:t>length</w:t>
      </w:r>
      <w:r w:rsidR="00346ED4" w:rsidRPr="00DF30FA">
        <w:t xml:space="preserve"> </w:t>
      </w:r>
      <w:r w:rsidR="00346ED4">
        <w:t>– количество пальцев</w:t>
      </w:r>
    </w:p>
    <w:p w:rsidR="005260E1" w:rsidRDefault="005260E1" w:rsidP="00DF4F31">
      <w:pPr>
        <w:spacing w:line="360" w:lineRule="auto"/>
      </w:pPr>
      <w:r>
        <w:rPr>
          <w:lang w:val="en-US"/>
        </w:rPr>
        <w:t>targetToches</w:t>
      </w:r>
      <w:r w:rsidRPr="005260E1">
        <w:t xml:space="preserve"> </w:t>
      </w:r>
      <w:r>
        <w:t>– свойство которое показывает сколько пальцев взаимодействует с конкретным элементом</w:t>
      </w:r>
    </w:p>
    <w:p w:rsidR="009802C1" w:rsidRDefault="009802C1" w:rsidP="00DF4F31">
      <w:pPr>
        <w:spacing w:line="360" w:lineRule="auto"/>
      </w:pPr>
      <w:r>
        <w:rPr>
          <w:lang w:val="en-US"/>
        </w:rPr>
        <w:t>changedToches</w:t>
      </w:r>
      <w:r w:rsidRPr="009802C1">
        <w:t xml:space="preserve"> </w:t>
      </w:r>
      <w:r>
        <w:t>– список пальцев, которые участвуют в текущем событии</w:t>
      </w:r>
    </w:p>
    <w:p w:rsidR="00605CAA" w:rsidRPr="00C174CE" w:rsidRDefault="00605CAA" w:rsidP="00DF4F31">
      <w:pPr>
        <w:spacing w:line="360" w:lineRule="auto"/>
      </w:pPr>
    </w:p>
    <w:p w:rsidR="00605CAA" w:rsidRPr="00605CAA" w:rsidRDefault="00605CAA" w:rsidP="00DF4F31">
      <w:pPr>
        <w:spacing w:line="360" w:lineRule="auto"/>
        <w:rPr>
          <w:b/>
          <w:sz w:val="32"/>
          <w:szCs w:val="32"/>
        </w:rPr>
      </w:pPr>
      <w:r w:rsidRPr="00605CAA">
        <w:rPr>
          <w:b/>
          <w:sz w:val="32"/>
          <w:szCs w:val="32"/>
        </w:rPr>
        <w:lastRenderedPageBreak/>
        <w:t>Загрузка скриптов на страницу</w:t>
      </w:r>
    </w:p>
    <w:p w:rsidR="003A3033" w:rsidRDefault="004E5FB6" w:rsidP="00DF4F31">
      <w:pPr>
        <w:spacing w:line="360" w:lineRule="auto"/>
      </w:pPr>
      <w:r>
        <w:t xml:space="preserve">Когда наш файл (например, </w:t>
      </w:r>
      <w:r>
        <w:rPr>
          <w:lang w:val="en-US"/>
        </w:rPr>
        <w:t>index</w:t>
      </w:r>
      <w:r w:rsidRPr="004E5FB6">
        <w:t>.</w:t>
      </w:r>
      <w:r>
        <w:rPr>
          <w:lang w:val="en-US"/>
        </w:rPr>
        <w:t>html</w:t>
      </w:r>
      <w:r>
        <w:t>)</w:t>
      </w:r>
      <w:r w:rsidRPr="004E5FB6">
        <w:t xml:space="preserve"> </w:t>
      </w:r>
      <w:r>
        <w:t xml:space="preserve">попадает в браузер, наш браузер идентифицирует эту страницу как </w:t>
      </w:r>
      <w:r>
        <w:rPr>
          <w:lang w:val="en-US"/>
        </w:rPr>
        <w:t>html</w:t>
      </w:r>
      <w:r w:rsidR="002028EC">
        <w:t xml:space="preserve"> и начинает ее загрузку.  Подгружается </w:t>
      </w:r>
      <w:r w:rsidR="002028EC" w:rsidRPr="002028EC">
        <w:t>&lt;</w:t>
      </w:r>
      <w:r w:rsidR="002028EC">
        <w:rPr>
          <w:lang w:val="en-US"/>
        </w:rPr>
        <w:t>head</w:t>
      </w:r>
      <w:r w:rsidR="002028EC" w:rsidRPr="002028EC">
        <w:t xml:space="preserve">&gt; . </w:t>
      </w:r>
      <w:r w:rsidR="002028EC">
        <w:t xml:space="preserve">Из него подгружаются </w:t>
      </w:r>
      <w:r w:rsidR="002028EC" w:rsidRPr="002028EC">
        <w:t>&lt;</w:t>
      </w:r>
      <w:r w:rsidR="002028EC">
        <w:rPr>
          <w:lang w:val="en-US"/>
        </w:rPr>
        <w:t>meta</w:t>
      </w:r>
      <w:r w:rsidR="002028EC" w:rsidRPr="002028EC">
        <w:t>&gt;</w:t>
      </w:r>
      <w:r w:rsidR="002028EC">
        <w:t xml:space="preserve"> теги и устанавливаются на странице.</w:t>
      </w:r>
      <w:r w:rsidR="004C523D">
        <w:t xml:space="preserve"> Далее тег </w:t>
      </w:r>
      <w:r w:rsidR="004C523D" w:rsidRPr="004073E8">
        <w:t>&lt;</w:t>
      </w:r>
      <w:r w:rsidR="004C523D">
        <w:rPr>
          <w:lang w:val="en-US"/>
        </w:rPr>
        <w:t>title</w:t>
      </w:r>
      <w:r w:rsidR="004C523D" w:rsidRPr="004073E8">
        <w:t xml:space="preserve">&gt;. </w:t>
      </w:r>
      <w:r w:rsidR="004C523D">
        <w:t xml:space="preserve">Потом подгружаются стили </w:t>
      </w:r>
      <w:r w:rsidR="004C523D" w:rsidRPr="004073E8">
        <w:t>&lt;</w:t>
      </w:r>
      <w:r w:rsidR="004C523D">
        <w:rPr>
          <w:lang w:val="en-US"/>
        </w:rPr>
        <w:t>link</w:t>
      </w:r>
      <w:r w:rsidR="004C523D" w:rsidRPr="004073E8">
        <w:t>&gt;</w:t>
      </w:r>
      <w:r w:rsidR="004073E8" w:rsidRPr="004073E8">
        <w:t xml:space="preserve">. </w:t>
      </w:r>
      <w:r w:rsidR="004073E8">
        <w:t xml:space="preserve">После </w:t>
      </w:r>
      <w:r w:rsidR="004073E8" w:rsidRPr="002028EC">
        <w:t>&lt;</w:t>
      </w:r>
      <w:r w:rsidR="004073E8">
        <w:rPr>
          <w:lang w:val="en-US"/>
        </w:rPr>
        <w:t>head</w:t>
      </w:r>
      <w:r w:rsidR="004073E8" w:rsidRPr="002028EC">
        <w:t>&gt;</w:t>
      </w:r>
      <w:r w:rsidR="004073E8">
        <w:t xml:space="preserve"> браузер переходит к </w:t>
      </w:r>
      <w:r w:rsidR="004073E8" w:rsidRPr="004073E8">
        <w:t>&lt;</w:t>
      </w:r>
      <w:r w:rsidR="004073E8">
        <w:rPr>
          <w:lang w:val="en-US"/>
        </w:rPr>
        <w:t>body</w:t>
      </w:r>
      <w:r w:rsidR="004073E8" w:rsidRPr="004073E8">
        <w:t>&gt;</w:t>
      </w:r>
      <w:r w:rsidR="004073E8">
        <w:t xml:space="preserve"> и начинает строить верстку тег за тегом</w:t>
      </w:r>
      <w:r w:rsidR="00DC54D8">
        <w:t xml:space="preserve">, а в конце подгружает </w:t>
      </w:r>
      <w:r w:rsidR="00DC54D8" w:rsidRPr="00DC54D8">
        <w:t>&lt;</w:t>
      </w:r>
      <w:r w:rsidR="00DC54D8">
        <w:rPr>
          <w:lang w:val="en-US"/>
        </w:rPr>
        <w:t>script</w:t>
      </w:r>
      <w:r w:rsidR="00DC54D8" w:rsidRPr="00DC54D8">
        <w:t>&gt;</w:t>
      </w:r>
      <w:r w:rsidR="004073E8">
        <w:t>.</w:t>
      </w:r>
      <w:r w:rsidR="00DC54D8">
        <w:t xml:space="preserve"> </w:t>
      </w:r>
    </w:p>
    <w:p w:rsidR="00DC54D8" w:rsidRDefault="00DC54D8" w:rsidP="00DF4F31">
      <w:pPr>
        <w:spacing w:line="360" w:lineRule="auto"/>
      </w:pPr>
      <w:r>
        <w:t xml:space="preserve">Если </w:t>
      </w:r>
      <w:r w:rsidRPr="00DC54D8">
        <w:t>&lt;</w:t>
      </w:r>
      <w:r>
        <w:rPr>
          <w:lang w:val="en-US"/>
        </w:rPr>
        <w:t>script</w:t>
      </w:r>
      <w:r w:rsidRPr="00DC54D8">
        <w:t>&gt;</w:t>
      </w:r>
      <w:r>
        <w:t xml:space="preserve"> перенести в тег </w:t>
      </w:r>
      <w:r w:rsidRPr="002028EC">
        <w:t>&lt;</w:t>
      </w:r>
      <w:r>
        <w:rPr>
          <w:lang w:val="en-US"/>
        </w:rPr>
        <w:t>head</w:t>
      </w:r>
      <w:r w:rsidRPr="002028EC">
        <w:t>&gt;</w:t>
      </w:r>
      <w:r>
        <w:t xml:space="preserve">, то у нас возникнут 2 проблемы.  То, что скрипт будет обращаться к элементам, которые внутри </w:t>
      </w:r>
      <w:r w:rsidRPr="004073E8">
        <w:t>&lt;</w:t>
      </w:r>
      <w:r>
        <w:rPr>
          <w:lang w:val="en-US"/>
        </w:rPr>
        <w:t>body</w:t>
      </w:r>
      <w:r w:rsidRPr="004073E8">
        <w:t>&gt;</w:t>
      </w:r>
      <w:r>
        <w:t>, а их еще нет на странице, они не построились. Следовательно, будет ошибка</w:t>
      </w:r>
      <w:r w:rsidR="00F70561" w:rsidRPr="00F70561">
        <w:t>(иногда ошибку не выдает, но скрипт в таком случае выдает неправ</w:t>
      </w:r>
      <w:r w:rsidR="00F70561">
        <w:t>и</w:t>
      </w:r>
      <w:r w:rsidR="00F70561" w:rsidRPr="00F70561">
        <w:t>льные результаты)</w:t>
      </w:r>
      <w:r>
        <w:t>.</w:t>
      </w:r>
      <w:r w:rsidR="00653967">
        <w:t xml:space="preserve"> (П.С. загрузка скрипта и его выполнение походу не одно и тоже. Если мы повесим на скрипт обработчик событий который позволяет выполняться скрипту только после построения дом структуры, то у нас будет следующая модель работы. Сначала в </w:t>
      </w:r>
      <w:r w:rsidR="00653967">
        <w:rPr>
          <w:lang w:val="en-US"/>
        </w:rPr>
        <w:t>head</w:t>
      </w:r>
      <w:r w:rsidR="00653967" w:rsidRPr="00653967">
        <w:t xml:space="preserve"> </w:t>
      </w:r>
      <w:r w:rsidR="00653967">
        <w:t xml:space="preserve">наш скрипт загружается с сервера и ждет, потом выстраивается вся страница </w:t>
      </w:r>
      <w:r w:rsidR="00653967">
        <w:rPr>
          <w:lang w:val="en-US"/>
        </w:rPr>
        <w:t>body</w:t>
      </w:r>
      <w:r w:rsidR="00653967" w:rsidRPr="00653967">
        <w:t>,</w:t>
      </w:r>
      <w:r w:rsidR="00653967">
        <w:t xml:space="preserve"> потом начинает выполняться скрипт.  То есть само событие позволяет подгрузиться скрипту(но не выполнять его), тем самым позволяя тегам идущим за скриптом подгружаться дальше)</w:t>
      </w:r>
    </w:p>
    <w:p w:rsidR="00DC54D8" w:rsidRDefault="00DC54D8" w:rsidP="00DF4F31">
      <w:pPr>
        <w:spacing w:line="360" w:lineRule="auto"/>
      </w:pPr>
      <w:r>
        <w:t>Вторая проблема это то, что пользователь будет долго ждать пока загрузится скрипт(зависит от объема скрипта и от сервера на котором лежит скрипт, будет ли он подвисать)</w:t>
      </w:r>
      <w:r w:rsidR="007E2C1E">
        <w:t xml:space="preserve"> </w:t>
      </w:r>
    </w:p>
    <w:p w:rsidR="007E2C1E" w:rsidRDefault="007E2C1E" w:rsidP="00DF4F31">
      <w:pPr>
        <w:spacing w:line="360" w:lineRule="auto"/>
      </w:pPr>
      <w:r>
        <w:t xml:space="preserve">Эти 2 проблемы мы решали тем, что писал тег </w:t>
      </w:r>
      <w:r w:rsidRPr="00DC54D8">
        <w:t>&lt;</w:t>
      </w:r>
      <w:r>
        <w:rPr>
          <w:lang w:val="en-US"/>
        </w:rPr>
        <w:t>script</w:t>
      </w:r>
      <w:r w:rsidRPr="00DC54D8">
        <w:t>&gt;</w:t>
      </w:r>
      <w:r w:rsidRPr="007E2C1E">
        <w:t xml:space="preserve"> </w:t>
      </w:r>
      <w:r>
        <w:t xml:space="preserve">самым последним в </w:t>
      </w:r>
      <w:r w:rsidRPr="007E2C1E">
        <w:t>&lt;</w:t>
      </w:r>
      <w:r>
        <w:t>body</w:t>
      </w:r>
      <w:r w:rsidRPr="007E2C1E">
        <w:t>&gt;</w:t>
      </w:r>
      <w:r>
        <w:t xml:space="preserve">.  Но если у нас будет страница, где будет тысяча строк кода перед </w:t>
      </w:r>
      <w:r w:rsidRPr="007E2C1E">
        <w:t>&lt;</w:t>
      </w:r>
      <w:r>
        <w:rPr>
          <w:lang w:val="en-US"/>
        </w:rPr>
        <w:t>script</w:t>
      </w:r>
      <w:r w:rsidRPr="007E2C1E">
        <w:t>&gt;</w:t>
      </w:r>
      <w:r>
        <w:t xml:space="preserve">, тогда пользователю опять придется долго ждать. </w:t>
      </w:r>
    </w:p>
    <w:p w:rsidR="00B44209" w:rsidRDefault="00B44209" w:rsidP="00DF4F31">
      <w:pPr>
        <w:spacing w:line="360" w:lineRule="auto"/>
      </w:pPr>
    </w:p>
    <w:p w:rsidR="006A481C" w:rsidRPr="006A481C" w:rsidRDefault="006A481C" w:rsidP="00DF4F31">
      <w:pPr>
        <w:spacing w:line="360" w:lineRule="auto"/>
        <w:rPr>
          <w:b/>
          <w:lang w:val="en-US"/>
        </w:rPr>
      </w:pPr>
      <w:r w:rsidRPr="006A481C">
        <w:rPr>
          <w:b/>
        </w:rPr>
        <w:t>Атрибут</w:t>
      </w:r>
      <w:r w:rsidRPr="006A481C">
        <w:rPr>
          <w:b/>
          <w:lang w:val="en-US"/>
        </w:rPr>
        <w:t xml:space="preserve"> defer</w:t>
      </w:r>
    </w:p>
    <w:p w:rsidR="00B44209" w:rsidRPr="00B44209" w:rsidRDefault="00B44209" w:rsidP="00DF4F31">
      <w:pPr>
        <w:spacing w:line="360" w:lineRule="auto"/>
        <w:rPr>
          <w:lang w:val="en-US"/>
        </w:rPr>
      </w:pPr>
      <w:r w:rsidRPr="00B44209">
        <w:rPr>
          <w:lang w:val="en-US"/>
        </w:rPr>
        <w:t xml:space="preserve">&lt;script </w:t>
      </w:r>
      <w:r w:rsidRPr="00B44209">
        <w:rPr>
          <w:b/>
          <w:lang w:val="en-US"/>
        </w:rPr>
        <w:t>defer</w:t>
      </w:r>
      <w:r w:rsidRPr="00B44209">
        <w:rPr>
          <w:lang w:val="en-US"/>
        </w:rPr>
        <w:t xml:space="preserve"> src="js/jsForTest.js"&gt;&lt;/script&gt;</w:t>
      </w:r>
    </w:p>
    <w:p w:rsidR="00B44209" w:rsidRDefault="00B44209" w:rsidP="00DF4F31">
      <w:pPr>
        <w:spacing w:line="360" w:lineRule="auto"/>
      </w:pPr>
      <w:r>
        <w:t>Атрибут</w:t>
      </w:r>
      <w:r w:rsidRPr="00B44209">
        <w:t xml:space="preserve"> </w:t>
      </w:r>
      <w:r>
        <w:rPr>
          <w:lang w:val="en-US"/>
        </w:rPr>
        <w:t>defer</w:t>
      </w:r>
      <w:r w:rsidRPr="00B44209">
        <w:t xml:space="preserve"> – сообщает браузеру, что он должен продолжать</w:t>
      </w:r>
      <w:r>
        <w:t xml:space="preserve"> обрабатывать страницу(строить теги </w:t>
      </w:r>
      <w:r>
        <w:rPr>
          <w:lang w:val="en-US"/>
        </w:rPr>
        <w:t>html</w:t>
      </w:r>
      <w:r>
        <w:t xml:space="preserve"> после скрипта) и загружать скрипт в фоновом режиме, а затем запустить этот скрипт, когда он загрузится.</w:t>
      </w:r>
      <w:r w:rsidR="00B7138E">
        <w:t xml:space="preserve"> Скрипты с атрибутом </w:t>
      </w:r>
      <w:r w:rsidR="00B7138E" w:rsidRPr="00B44209">
        <w:rPr>
          <w:b/>
          <w:lang w:val="en-US"/>
        </w:rPr>
        <w:t>defer</w:t>
      </w:r>
      <w:r w:rsidR="00B7138E">
        <w:rPr>
          <w:b/>
        </w:rPr>
        <w:t xml:space="preserve"> </w:t>
      </w:r>
      <w:r w:rsidR="00B7138E" w:rsidRPr="00B7138E">
        <w:t>всегда выполняются, когда наше DOM дерево готово</w:t>
      </w:r>
      <w:r w:rsidR="00B7138E">
        <w:t>. Поэтому скрипт даже, если загрузится раньше построения страницы будет ждать пока это построение завершится и только потом запустится.</w:t>
      </w:r>
      <w:r w:rsidR="001A725D">
        <w:t xml:space="preserve"> (П.С такие скрипты срабатывают раньше,чем событие </w:t>
      </w:r>
      <w:r w:rsidR="001A725D">
        <w:rPr>
          <w:lang w:val="en-US"/>
        </w:rPr>
        <w:t>DomContentLoaded</w:t>
      </w:r>
      <w:r w:rsidR="001A725D">
        <w:t>)</w:t>
      </w:r>
    </w:p>
    <w:p w:rsidR="00432AC2" w:rsidRDefault="00432AC2" w:rsidP="00DF4F31">
      <w:pPr>
        <w:spacing w:line="360" w:lineRule="auto"/>
      </w:pPr>
      <w:r>
        <w:t xml:space="preserve">Скрипты с атрибутом </w:t>
      </w:r>
      <w:r>
        <w:rPr>
          <w:lang w:val="en-US"/>
        </w:rPr>
        <w:t>defer</w:t>
      </w:r>
      <w:r>
        <w:t xml:space="preserve"> сохраняют порядок относительно друг друга.</w:t>
      </w:r>
    </w:p>
    <w:p w:rsidR="004D555D" w:rsidRPr="00B44209" w:rsidRDefault="004D555D" w:rsidP="004D555D">
      <w:pPr>
        <w:spacing w:line="360" w:lineRule="auto"/>
        <w:rPr>
          <w:lang w:val="en-US"/>
        </w:rPr>
      </w:pPr>
      <w:r w:rsidRPr="00B44209">
        <w:rPr>
          <w:lang w:val="en-US"/>
        </w:rPr>
        <w:t xml:space="preserve">&lt;script </w:t>
      </w:r>
      <w:r w:rsidRPr="00B44209">
        <w:rPr>
          <w:b/>
          <w:lang w:val="en-US"/>
        </w:rPr>
        <w:t>defer</w:t>
      </w:r>
      <w:r w:rsidRPr="00B44209">
        <w:rPr>
          <w:lang w:val="en-US"/>
        </w:rPr>
        <w:t xml:space="preserve"> src="js/jsForTest.js"&gt;&lt;/script&gt;</w:t>
      </w:r>
    </w:p>
    <w:p w:rsidR="004D555D" w:rsidRPr="00B44209" w:rsidRDefault="004D555D" w:rsidP="004D555D">
      <w:pPr>
        <w:spacing w:line="360" w:lineRule="auto"/>
        <w:rPr>
          <w:lang w:val="en-US"/>
        </w:rPr>
      </w:pPr>
      <w:r w:rsidRPr="00B44209">
        <w:rPr>
          <w:lang w:val="en-US"/>
        </w:rPr>
        <w:lastRenderedPageBreak/>
        <w:t xml:space="preserve">&lt;script </w:t>
      </w:r>
      <w:r w:rsidRPr="00B44209">
        <w:rPr>
          <w:b/>
          <w:lang w:val="en-US"/>
        </w:rPr>
        <w:t>defer</w:t>
      </w:r>
      <w:r w:rsidRPr="00B44209">
        <w:rPr>
          <w:lang w:val="en-US"/>
        </w:rPr>
        <w:t xml:space="preserve"> src="js/jsForTest</w:t>
      </w:r>
      <w:r>
        <w:rPr>
          <w:lang w:val="en-US"/>
        </w:rPr>
        <w:t>123</w:t>
      </w:r>
      <w:r w:rsidRPr="00B44209">
        <w:rPr>
          <w:lang w:val="en-US"/>
        </w:rPr>
        <w:t>.js"&gt;&lt;/script&gt;</w:t>
      </w:r>
    </w:p>
    <w:p w:rsidR="004D555D" w:rsidRPr="00605233" w:rsidRDefault="004D555D" w:rsidP="00DF4F31">
      <w:pPr>
        <w:spacing w:line="360" w:lineRule="auto"/>
      </w:pPr>
      <w:r w:rsidRPr="00605233">
        <w:t>&lt;</w:t>
      </w:r>
      <w:r>
        <w:rPr>
          <w:lang w:val="en-US"/>
        </w:rPr>
        <w:t>p</w:t>
      </w:r>
      <w:r w:rsidRPr="00605233">
        <w:t>&gt;</w:t>
      </w:r>
      <w:r>
        <w:rPr>
          <w:lang w:val="en-US"/>
        </w:rPr>
        <w:t>Hello</w:t>
      </w:r>
      <w:r w:rsidRPr="00605233">
        <w:t xml:space="preserve"> </w:t>
      </w:r>
      <w:r>
        <w:rPr>
          <w:lang w:val="en-US"/>
        </w:rPr>
        <w:t>world</w:t>
      </w:r>
      <w:r w:rsidRPr="00605233">
        <w:t>&lt;/</w:t>
      </w:r>
      <w:r>
        <w:rPr>
          <w:lang w:val="en-US"/>
        </w:rPr>
        <w:t>p</w:t>
      </w:r>
      <w:r w:rsidRPr="00605233">
        <w:t>&gt;</w:t>
      </w:r>
    </w:p>
    <w:p w:rsidR="00150845" w:rsidRPr="00E95475" w:rsidRDefault="004D555D" w:rsidP="00DF4F31">
      <w:pPr>
        <w:spacing w:line="360" w:lineRule="auto"/>
      </w:pPr>
      <w:r>
        <w:t xml:space="preserve">Так как эти скрипты содержат </w:t>
      </w:r>
      <w:r>
        <w:rPr>
          <w:lang w:val="en-US"/>
        </w:rPr>
        <w:t>defer</w:t>
      </w:r>
      <w:r w:rsidR="00150845">
        <w:t xml:space="preserve"> они будут загружаться</w:t>
      </w:r>
      <w:r>
        <w:t xml:space="preserve"> в фоновом режиме,</w:t>
      </w:r>
      <w:r w:rsidR="00150845">
        <w:t xml:space="preserve"> а выполняться будут</w:t>
      </w:r>
      <w:r>
        <w:t xml:space="preserve"> последовательно. </w:t>
      </w:r>
      <w:r w:rsidR="00E95475">
        <w:t xml:space="preserve">Сначала выполнится </w:t>
      </w:r>
      <w:r w:rsidR="00AF4BE9">
        <w:t xml:space="preserve">весь </w:t>
      </w:r>
      <w:r w:rsidR="00E95475">
        <w:t>код из первого скрипта, только потом из второго(тестировал на скриптах с счетчиками до миллиона)</w:t>
      </w:r>
      <w:r w:rsidR="00150845">
        <w:t>.</w:t>
      </w:r>
    </w:p>
    <w:p w:rsidR="003A420B" w:rsidRDefault="003A420B" w:rsidP="00DF4F31">
      <w:pPr>
        <w:spacing w:line="360" w:lineRule="auto"/>
      </w:pPr>
      <w:r>
        <w:t>Так соблюдается порядок подключения всех утилит</w:t>
      </w:r>
      <w:r w:rsidR="00E21EE3">
        <w:t>,</w:t>
      </w:r>
      <w:r>
        <w:t xml:space="preserve"> и мы точно уверены, что страница готова.</w:t>
      </w:r>
      <w:r w:rsidR="00854366">
        <w:t xml:space="preserve"> Можно сначала подключить библиотеку с самыми полезными утилитами.</w:t>
      </w:r>
      <w:r w:rsidR="00866711">
        <w:t xml:space="preserve"> А следующий скрипт тот который использует библиотеку и зависит от нее. При этом вся наша страница не блокируется.</w:t>
      </w:r>
    </w:p>
    <w:p w:rsidR="00C3611E" w:rsidRDefault="00150845" w:rsidP="006A481C">
      <w:pPr>
        <w:spacing w:line="360" w:lineRule="auto"/>
      </w:pPr>
      <w:r>
        <w:t>П.С. если скрипты без атрибута</w:t>
      </w:r>
      <w:r w:rsidRPr="00150845">
        <w:t xml:space="preserve"> </w:t>
      </w:r>
      <w:r>
        <w:rPr>
          <w:lang w:val="en-US"/>
        </w:rPr>
        <w:t>defer</w:t>
      </w:r>
      <w:r>
        <w:t xml:space="preserve">, то они выполняются последовательно. Правда </w:t>
      </w:r>
      <w:r>
        <w:rPr>
          <w:lang w:val="en-US"/>
        </w:rPr>
        <w:t xml:space="preserve">html </w:t>
      </w:r>
      <w:r>
        <w:t>теги дальше не грузятся.</w:t>
      </w:r>
    </w:p>
    <w:p w:rsidR="006A481C" w:rsidRPr="00C3611E" w:rsidRDefault="006A481C" w:rsidP="006A481C">
      <w:pPr>
        <w:spacing w:line="360" w:lineRule="auto"/>
      </w:pPr>
      <w:r w:rsidRPr="006A481C">
        <w:rPr>
          <w:b/>
        </w:rPr>
        <w:t>Атрибут</w:t>
      </w:r>
      <w:r w:rsidRPr="00795101">
        <w:rPr>
          <w:b/>
        </w:rPr>
        <w:t xml:space="preserve"> </w:t>
      </w:r>
      <w:r w:rsidRPr="006A481C">
        <w:rPr>
          <w:b/>
          <w:lang w:val="en-US"/>
        </w:rPr>
        <w:t>async</w:t>
      </w:r>
    </w:p>
    <w:p w:rsidR="006A481C" w:rsidRDefault="00795101" w:rsidP="00795101">
      <w:pPr>
        <w:pStyle w:val="ListParagraph"/>
        <w:numPr>
          <w:ilvl w:val="0"/>
          <w:numId w:val="14"/>
        </w:numPr>
        <w:spacing w:line="360" w:lineRule="auto"/>
      </w:pPr>
      <w:r>
        <w:t>Страница не ждет асинхронных скриптов</w:t>
      </w:r>
      <w:r w:rsidR="00922962">
        <w:t xml:space="preserve"> и выполняется дальше</w:t>
      </w:r>
      <w:r w:rsidR="003D61DF">
        <w:t>. Такие скрипты загружаются в фоно</w:t>
      </w:r>
      <w:r w:rsidR="00922962">
        <w:t>вом режиме. Запускается сразу,</w:t>
      </w:r>
      <w:r w:rsidR="003D61DF">
        <w:t xml:space="preserve"> после того как был загружен.</w:t>
      </w:r>
    </w:p>
    <w:p w:rsidR="00EB5BF8" w:rsidRDefault="00EB5BF8" w:rsidP="00795101">
      <w:pPr>
        <w:pStyle w:val="ListParagraph"/>
        <w:numPr>
          <w:ilvl w:val="0"/>
          <w:numId w:val="14"/>
        </w:numPr>
        <w:spacing w:line="360" w:lineRule="auto"/>
      </w:pPr>
      <w:r>
        <w:t xml:space="preserve">Событие </w:t>
      </w:r>
      <w:r>
        <w:rPr>
          <w:lang w:val="en-US"/>
        </w:rPr>
        <w:t>DomContentLoaded</w:t>
      </w:r>
      <w:r w:rsidRPr="00EB5BF8">
        <w:t xml:space="preserve"> </w:t>
      </w:r>
      <w:r>
        <w:t xml:space="preserve">и </w:t>
      </w:r>
      <w:r>
        <w:rPr>
          <w:lang w:val="en-US"/>
        </w:rPr>
        <w:t>async</w:t>
      </w:r>
      <w:r w:rsidRPr="00EB5BF8">
        <w:t xml:space="preserve"> </w:t>
      </w:r>
      <w:r>
        <w:t xml:space="preserve">скрипты не ждут друг друга. </w:t>
      </w:r>
    </w:p>
    <w:p w:rsidR="007044AA" w:rsidRPr="007044AA" w:rsidRDefault="007044AA" w:rsidP="007044AA">
      <w:pPr>
        <w:pStyle w:val="ListParagraph"/>
        <w:spacing w:line="360" w:lineRule="auto"/>
        <w:rPr>
          <w:lang w:val="en-US"/>
        </w:rPr>
      </w:pPr>
      <w:r w:rsidRPr="007044AA">
        <w:rPr>
          <w:lang w:val="en-US"/>
        </w:rPr>
        <w:t xml:space="preserve">&lt;script </w:t>
      </w:r>
      <w:r w:rsidRPr="006A481C">
        <w:rPr>
          <w:b/>
          <w:lang w:val="en-US"/>
        </w:rPr>
        <w:t>async</w:t>
      </w:r>
      <w:r w:rsidRPr="007044AA">
        <w:rPr>
          <w:lang w:val="en-US"/>
        </w:rPr>
        <w:t xml:space="preserve"> src="js/jsForTest.js"&gt;&lt;/script&gt;</w:t>
      </w:r>
    </w:p>
    <w:p w:rsidR="007044AA" w:rsidRDefault="007044AA" w:rsidP="007044AA">
      <w:pPr>
        <w:pStyle w:val="ListParagraph"/>
        <w:spacing w:line="360" w:lineRule="auto"/>
        <w:rPr>
          <w:lang w:val="en-US"/>
        </w:rPr>
      </w:pPr>
      <w:r w:rsidRPr="007044AA">
        <w:rPr>
          <w:lang w:val="en-US"/>
        </w:rPr>
        <w:t xml:space="preserve">&lt;script </w:t>
      </w:r>
      <w:r w:rsidRPr="006A481C">
        <w:rPr>
          <w:b/>
          <w:lang w:val="en-US"/>
        </w:rPr>
        <w:t>async</w:t>
      </w:r>
      <w:r w:rsidRPr="007044AA">
        <w:rPr>
          <w:lang w:val="en-US"/>
        </w:rPr>
        <w:t xml:space="preserve"> src="js/jsForTest123.js"&gt;&lt;/script&gt;</w:t>
      </w:r>
    </w:p>
    <w:p w:rsidR="007044AA" w:rsidRDefault="007044AA" w:rsidP="007044AA">
      <w:pPr>
        <w:pStyle w:val="ListParagraph"/>
        <w:spacing w:line="360" w:lineRule="auto"/>
      </w:pPr>
      <w:r>
        <w:t>Мы не можем знать какой из этих скриптов выполниться первым.</w:t>
      </w:r>
    </w:p>
    <w:p w:rsidR="00AA04B1" w:rsidRDefault="00AA04B1" w:rsidP="00AA04B1">
      <w:pPr>
        <w:spacing w:line="360" w:lineRule="auto"/>
      </w:pPr>
      <w:r>
        <w:t xml:space="preserve">Иногда мы подключаем скрипты(например, метрики и счетчики), которые не особо подвязаны как под </w:t>
      </w:r>
      <w:r>
        <w:rPr>
          <w:lang w:val="en-US"/>
        </w:rPr>
        <w:t>DOM</w:t>
      </w:r>
      <w:r w:rsidRPr="00AA04B1">
        <w:t xml:space="preserve"> </w:t>
      </w:r>
      <w:r>
        <w:t>структуру, так и под другую функциональность. Такие скрипты могут выполняться сразу.</w:t>
      </w:r>
    </w:p>
    <w:p w:rsidR="005351DF" w:rsidRPr="00011278" w:rsidRDefault="005351DF" w:rsidP="00AA04B1">
      <w:pPr>
        <w:spacing w:line="360" w:lineRule="auto"/>
      </w:pPr>
      <w:r w:rsidRPr="00011278">
        <w:rPr>
          <w:b/>
        </w:rPr>
        <w:t>Динамические скрипты.</w:t>
      </w:r>
      <w:r w:rsidR="00011278">
        <w:t xml:space="preserve">  Скрипты, создаваемые внутри </w:t>
      </w:r>
      <w:r w:rsidR="00011278">
        <w:rPr>
          <w:lang w:val="en-US"/>
        </w:rPr>
        <w:t>js</w:t>
      </w:r>
      <w:r w:rsidR="00011278" w:rsidRPr="00011278">
        <w:t xml:space="preserve"> </w:t>
      </w:r>
      <w:r w:rsidR="00011278">
        <w:t>файлов.</w:t>
      </w:r>
    </w:p>
    <w:p w:rsidR="005351DF" w:rsidRPr="0067099B" w:rsidRDefault="005351DF" w:rsidP="00AA04B1">
      <w:pPr>
        <w:spacing w:line="360" w:lineRule="auto"/>
      </w:pPr>
      <w:r>
        <w:t xml:space="preserve">По умолчанию ведут себя как </w:t>
      </w:r>
      <w:r>
        <w:rPr>
          <w:lang w:val="en-US"/>
        </w:rPr>
        <w:t>async</w:t>
      </w:r>
      <w:r w:rsidR="0067099B" w:rsidRPr="0067099B">
        <w:t>.</w:t>
      </w:r>
    </w:p>
    <w:p w:rsidR="0067099B" w:rsidRPr="0067099B" w:rsidRDefault="0067099B" w:rsidP="0067099B">
      <w:pPr>
        <w:spacing w:line="360" w:lineRule="auto"/>
        <w:rPr>
          <w:lang w:val="en-US"/>
        </w:rPr>
      </w:pPr>
      <w:r w:rsidRPr="0067099B">
        <w:rPr>
          <w:lang w:val="en-US"/>
        </w:rPr>
        <w:t>const script = document.createElement('script');</w:t>
      </w:r>
      <w:r>
        <w:rPr>
          <w:lang w:val="en-US"/>
        </w:rPr>
        <w:t xml:space="preserve">  - </w:t>
      </w:r>
      <w:r>
        <w:t>создаем</w:t>
      </w:r>
      <w:r w:rsidRPr="0067099B">
        <w:rPr>
          <w:lang w:val="en-US"/>
        </w:rPr>
        <w:t xml:space="preserve"> </w:t>
      </w:r>
      <w:r>
        <w:t>элемент</w:t>
      </w:r>
    </w:p>
    <w:p w:rsidR="0067099B" w:rsidRPr="0067099B" w:rsidRDefault="0067099B" w:rsidP="0067099B">
      <w:pPr>
        <w:spacing w:line="360" w:lineRule="auto"/>
        <w:rPr>
          <w:lang w:val="en-US"/>
        </w:rPr>
      </w:pPr>
      <w:r w:rsidRPr="0067099B">
        <w:rPr>
          <w:lang w:val="en-US"/>
        </w:rPr>
        <w:t xml:space="preserve">script.src = "js/test.js";  - </w:t>
      </w:r>
      <w:r>
        <w:t>заполняем</w:t>
      </w:r>
      <w:r w:rsidRPr="0067099B">
        <w:rPr>
          <w:lang w:val="en-US"/>
        </w:rPr>
        <w:t xml:space="preserve"> </w:t>
      </w:r>
      <w:r>
        <w:t>атрибут</w:t>
      </w:r>
      <w:r w:rsidRPr="0067099B">
        <w:rPr>
          <w:lang w:val="en-US"/>
        </w:rPr>
        <w:t xml:space="preserve"> </w:t>
      </w:r>
      <w:r>
        <w:rPr>
          <w:lang w:val="en-US"/>
        </w:rPr>
        <w:t>src</w:t>
      </w:r>
      <w:r w:rsidRPr="0067099B">
        <w:rPr>
          <w:lang w:val="en-US"/>
        </w:rPr>
        <w:t xml:space="preserve"> </w:t>
      </w:r>
    </w:p>
    <w:p w:rsidR="00F31370" w:rsidRDefault="0067099B" w:rsidP="0067099B">
      <w:pPr>
        <w:spacing w:line="360" w:lineRule="auto"/>
      </w:pPr>
      <w:r w:rsidRPr="0067099B">
        <w:rPr>
          <w:lang w:val="en-US"/>
        </w:rPr>
        <w:t xml:space="preserve">document.body.append(script);  - </w:t>
      </w:r>
      <w:r>
        <w:t>помещаем</w:t>
      </w:r>
      <w:r w:rsidRPr="0067099B">
        <w:rPr>
          <w:lang w:val="en-US"/>
        </w:rPr>
        <w:t xml:space="preserve"> </w:t>
      </w:r>
      <w:r>
        <w:t>элемент</w:t>
      </w:r>
      <w:r w:rsidRPr="0067099B">
        <w:rPr>
          <w:lang w:val="en-US"/>
        </w:rPr>
        <w:t xml:space="preserve"> </w:t>
      </w:r>
      <w:r>
        <w:t>в</w:t>
      </w:r>
      <w:r w:rsidRPr="0067099B">
        <w:rPr>
          <w:lang w:val="en-US"/>
        </w:rPr>
        <w:t xml:space="preserve"> </w:t>
      </w:r>
      <w:r>
        <w:t>конец</w:t>
      </w:r>
      <w:r w:rsidRPr="0067099B">
        <w:rPr>
          <w:lang w:val="en-US"/>
        </w:rPr>
        <w:t xml:space="preserve"> </w:t>
      </w:r>
      <w:r w:rsidR="00484B8F">
        <w:rPr>
          <w:lang w:val="en-US"/>
        </w:rPr>
        <w:t>body</w:t>
      </w:r>
      <w:r w:rsidR="00484B8F" w:rsidRPr="00484B8F">
        <w:rPr>
          <w:lang w:val="en-US"/>
        </w:rPr>
        <w:t xml:space="preserve">. </w:t>
      </w:r>
      <w:r w:rsidR="00484B8F">
        <w:t xml:space="preserve">Когда скрипт в котором была создана эта строчка доработает, только потом вызовется данный скрипт, так как в теге </w:t>
      </w:r>
      <w:r w:rsidR="00484B8F">
        <w:rPr>
          <w:lang w:val="en-US"/>
        </w:rPr>
        <w:t>body</w:t>
      </w:r>
      <w:r w:rsidR="00484B8F" w:rsidRPr="00484B8F">
        <w:t xml:space="preserve"> </w:t>
      </w:r>
      <w:r w:rsidR="00484B8F">
        <w:t>он идет после него.</w:t>
      </w:r>
    </w:p>
    <w:p w:rsidR="00F31370" w:rsidRDefault="00F31370" w:rsidP="0067099B">
      <w:pPr>
        <w:spacing w:line="360" w:lineRule="auto"/>
      </w:pPr>
      <w:r>
        <w:t xml:space="preserve">П.С. если мы создаем такой скрипт внутри скрипта, который расположен в </w:t>
      </w:r>
      <w:r>
        <w:rPr>
          <w:lang w:val="en-US"/>
        </w:rPr>
        <w:t>head</w:t>
      </w:r>
      <w:r>
        <w:t xml:space="preserve">, то у нас будет ошибка, так как тег </w:t>
      </w:r>
      <w:r>
        <w:rPr>
          <w:lang w:val="en-US"/>
        </w:rPr>
        <w:t>body</w:t>
      </w:r>
      <w:r w:rsidRPr="00F31370">
        <w:t xml:space="preserve"> </w:t>
      </w:r>
      <w:r>
        <w:t xml:space="preserve">еще не создан. А если такой скрипт внутри </w:t>
      </w:r>
      <w:r>
        <w:rPr>
          <w:lang w:val="en-US"/>
        </w:rPr>
        <w:t>body</w:t>
      </w:r>
      <w:r w:rsidRPr="00F31370">
        <w:t>, то все работает.</w:t>
      </w:r>
    </w:p>
    <w:p w:rsidR="00C00231" w:rsidRDefault="00C00231" w:rsidP="0067099B">
      <w:pPr>
        <w:spacing w:line="360" w:lineRule="auto"/>
      </w:pPr>
    </w:p>
    <w:p w:rsidR="00C00231" w:rsidRDefault="00C00231" w:rsidP="0067099B">
      <w:pPr>
        <w:spacing w:line="360" w:lineRule="auto"/>
        <w:rPr>
          <w:b/>
          <w:sz w:val="32"/>
          <w:szCs w:val="32"/>
        </w:rPr>
      </w:pPr>
      <w:r w:rsidRPr="00C00231">
        <w:rPr>
          <w:b/>
          <w:sz w:val="32"/>
          <w:szCs w:val="32"/>
        </w:rPr>
        <w:t>ClassList и делегирование событий</w:t>
      </w:r>
    </w:p>
    <w:p w:rsidR="00C00231" w:rsidRDefault="00180186" w:rsidP="0067099B">
      <w:pPr>
        <w:spacing w:line="360" w:lineRule="auto"/>
      </w:pPr>
      <w:r>
        <w:rPr>
          <w:lang w:val="en-US"/>
        </w:rPr>
        <w:lastRenderedPageBreak/>
        <w:t>ClassList</w:t>
      </w:r>
      <w:r w:rsidRPr="00180186">
        <w:t xml:space="preserve"> </w:t>
      </w:r>
      <w:r>
        <w:t xml:space="preserve"> - это свойство, которое есть у </w:t>
      </w:r>
      <w:r>
        <w:rPr>
          <w:lang w:val="en-US"/>
        </w:rPr>
        <w:t>DOM</w:t>
      </w:r>
      <w:r w:rsidRPr="00180186">
        <w:t xml:space="preserve"> </w:t>
      </w:r>
      <w:r>
        <w:t>узла.</w:t>
      </w:r>
      <w:r w:rsidR="00FB15BE">
        <w:t xml:space="preserve"> Оно содержит различные методы и другие свойства (например есть свойство, которое покажет нам количество различных классов у элемента)</w:t>
      </w:r>
    </w:p>
    <w:p w:rsidR="004A3A19" w:rsidRPr="004A3A19" w:rsidRDefault="004A3A19" w:rsidP="0067099B">
      <w:pPr>
        <w:spacing w:line="360" w:lineRule="auto"/>
      </w:pPr>
      <w:r>
        <w:rPr>
          <w:lang w:val="en-US"/>
        </w:rPr>
        <w:t>ClassName</w:t>
      </w:r>
      <w:r w:rsidRPr="004A3A19">
        <w:t xml:space="preserve"> - </w:t>
      </w:r>
      <w:r>
        <w:t xml:space="preserve">это свойство, которое есть у </w:t>
      </w:r>
      <w:r>
        <w:rPr>
          <w:lang w:val="en-US"/>
        </w:rPr>
        <w:t>DOM</w:t>
      </w:r>
      <w:r w:rsidRPr="00180186">
        <w:t xml:space="preserve"> </w:t>
      </w:r>
      <w:r>
        <w:t>узла</w:t>
      </w:r>
      <w:r w:rsidRPr="004A3A19">
        <w:t xml:space="preserve">. </w:t>
      </w:r>
      <w:r>
        <w:t>Оно покажет нам классы, которые есть у элемента в виде строки</w:t>
      </w:r>
    </w:p>
    <w:p w:rsidR="00260C13" w:rsidRPr="004A3A19" w:rsidRDefault="00260C13" w:rsidP="0067099B">
      <w:pPr>
        <w:spacing w:line="360" w:lineRule="auto"/>
      </w:pPr>
      <w:r>
        <w:rPr>
          <w:lang w:val="en-US"/>
        </w:rPr>
        <w:t>Div</w:t>
      </w:r>
      <w:r w:rsidRPr="00260C13">
        <w:t xml:space="preserve">. </w:t>
      </w:r>
      <w:r>
        <w:rPr>
          <w:lang w:val="en-US"/>
        </w:rPr>
        <w:t>ClassList</w:t>
      </w:r>
      <w:r w:rsidRPr="00260C13">
        <w:t>.</w:t>
      </w:r>
      <w:r>
        <w:rPr>
          <w:lang w:val="en-US"/>
        </w:rPr>
        <w:t>length</w:t>
      </w:r>
      <w:r>
        <w:t xml:space="preserve">;  - количество классов у элемента </w:t>
      </w:r>
      <w:r>
        <w:rPr>
          <w:lang w:val="en-US"/>
        </w:rPr>
        <w:t>div</w:t>
      </w:r>
    </w:p>
    <w:p w:rsidR="00340A23" w:rsidRDefault="00340A23" w:rsidP="0067099B">
      <w:pPr>
        <w:spacing w:line="360" w:lineRule="auto"/>
      </w:pPr>
      <w:r>
        <w:rPr>
          <w:lang w:val="en-US"/>
        </w:rPr>
        <w:t>Div</w:t>
      </w:r>
      <w:r w:rsidRPr="00260C13">
        <w:t xml:space="preserve">. </w:t>
      </w:r>
      <w:r>
        <w:rPr>
          <w:lang w:val="en-US"/>
        </w:rPr>
        <w:t>ClassList</w:t>
      </w:r>
      <w:r w:rsidRPr="00260C13">
        <w:t>.</w:t>
      </w:r>
      <w:r>
        <w:rPr>
          <w:lang w:val="en-US"/>
        </w:rPr>
        <w:t>item</w:t>
      </w:r>
      <w:r w:rsidRPr="00340A23">
        <w:t>(</w:t>
      </w:r>
      <w:r w:rsidR="00013CB6">
        <w:t>0</w:t>
      </w:r>
      <w:r w:rsidRPr="00340A23">
        <w:t>); - метод</w:t>
      </w:r>
      <w:r>
        <w:t xml:space="preserve"> позволяющий получить класс, который располагается под определенным индексом</w:t>
      </w:r>
      <w:r w:rsidR="00013CB6">
        <w:t>. (0) – получим первый класс уэлемента</w:t>
      </w:r>
    </w:p>
    <w:p w:rsidR="00C15EFB" w:rsidRPr="005316C8" w:rsidRDefault="00C15EFB" w:rsidP="0067099B">
      <w:pPr>
        <w:spacing w:line="360" w:lineRule="auto"/>
      </w:pPr>
      <w:r>
        <w:rPr>
          <w:lang w:val="en-US"/>
        </w:rPr>
        <w:t>Div</w:t>
      </w:r>
      <w:r w:rsidRPr="00260C13">
        <w:t xml:space="preserve">. </w:t>
      </w:r>
      <w:r>
        <w:rPr>
          <w:lang w:val="en-US"/>
        </w:rPr>
        <w:t>ClassList</w:t>
      </w:r>
      <w:r w:rsidRPr="00260C13">
        <w:t>.</w:t>
      </w:r>
      <w:r>
        <w:rPr>
          <w:lang w:val="en-US"/>
        </w:rPr>
        <w:t>add</w:t>
      </w:r>
      <w:r w:rsidRPr="00340A23">
        <w:t>(</w:t>
      </w:r>
      <w:r w:rsidRPr="00C15EFB">
        <w:t>‘</w:t>
      </w:r>
      <w:r>
        <w:rPr>
          <w:lang w:val="en-US"/>
        </w:rPr>
        <w:t>red</w:t>
      </w:r>
      <w:r w:rsidRPr="00C15EFB">
        <w:t>’</w:t>
      </w:r>
      <w:r w:rsidR="005316C8">
        <w:t xml:space="preserve"> </w:t>
      </w:r>
      <w:r w:rsidR="005316C8" w:rsidRPr="005316C8">
        <w:t>, ‘</w:t>
      </w:r>
      <w:r w:rsidR="005316C8">
        <w:rPr>
          <w:lang w:val="en-US"/>
        </w:rPr>
        <w:t>color</w:t>
      </w:r>
      <w:r w:rsidR="005316C8" w:rsidRPr="005316C8">
        <w:t>’</w:t>
      </w:r>
      <w:r w:rsidRPr="00340A23">
        <w:t>);</w:t>
      </w:r>
      <w:r w:rsidRPr="00C15EFB">
        <w:t xml:space="preserve"> - </w:t>
      </w:r>
      <w:r>
        <w:t>добавляет класс</w:t>
      </w:r>
      <w:r w:rsidR="005316C8" w:rsidRPr="005316C8">
        <w:t>ы</w:t>
      </w:r>
      <w:r>
        <w:t xml:space="preserve"> </w:t>
      </w:r>
      <w:r>
        <w:rPr>
          <w:lang w:val="en-US"/>
        </w:rPr>
        <w:t>red</w:t>
      </w:r>
      <w:r w:rsidRPr="00C15EFB">
        <w:t xml:space="preserve"> </w:t>
      </w:r>
      <w:r w:rsidR="005316C8">
        <w:t xml:space="preserve">и </w:t>
      </w:r>
      <w:r w:rsidR="005316C8">
        <w:rPr>
          <w:lang w:val="en-US"/>
        </w:rPr>
        <w:t>color</w:t>
      </w:r>
      <w:r w:rsidR="005316C8" w:rsidRPr="005316C8">
        <w:t xml:space="preserve"> </w:t>
      </w:r>
      <w:r>
        <w:t xml:space="preserve">нашему </w:t>
      </w:r>
      <w:r>
        <w:rPr>
          <w:lang w:val="en-US"/>
        </w:rPr>
        <w:t>div</w:t>
      </w:r>
    </w:p>
    <w:p w:rsidR="003B3F15" w:rsidRPr="002F1B42" w:rsidRDefault="003B3F15" w:rsidP="003B3F15">
      <w:pPr>
        <w:spacing w:line="360" w:lineRule="auto"/>
      </w:pPr>
      <w:r>
        <w:rPr>
          <w:lang w:val="en-US"/>
        </w:rPr>
        <w:t>Div</w:t>
      </w:r>
      <w:r w:rsidRPr="002F1B42">
        <w:t xml:space="preserve">. </w:t>
      </w:r>
      <w:r>
        <w:rPr>
          <w:lang w:val="en-US"/>
        </w:rPr>
        <w:t>ClassList</w:t>
      </w:r>
      <w:r w:rsidRPr="002F1B42">
        <w:t>.</w:t>
      </w:r>
      <w:r w:rsidR="00F82839">
        <w:rPr>
          <w:lang w:val="en-US"/>
        </w:rPr>
        <w:t>remo</w:t>
      </w:r>
      <w:r>
        <w:rPr>
          <w:lang w:val="en-US"/>
        </w:rPr>
        <w:t>ve</w:t>
      </w:r>
      <w:r w:rsidRPr="002F1B42">
        <w:t>(‘</w:t>
      </w:r>
      <w:r>
        <w:rPr>
          <w:lang w:val="en-US"/>
        </w:rPr>
        <w:t>red</w:t>
      </w:r>
      <w:r w:rsidRPr="002F1B42">
        <w:t xml:space="preserve">’); - </w:t>
      </w:r>
      <w:r>
        <w:t>удаляет</w:t>
      </w:r>
      <w:r w:rsidRPr="002F1B42">
        <w:t xml:space="preserve"> </w:t>
      </w:r>
      <w:r>
        <w:t>класс</w:t>
      </w:r>
      <w:r w:rsidRPr="002F1B42">
        <w:t xml:space="preserve"> </w:t>
      </w:r>
      <w:r>
        <w:rPr>
          <w:lang w:val="en-US"/>
        </w:rPr>
        <w:t>red</w:t>
      </w:r>
      <w:r w:rsidRPr="002F1B42">
        <w:t xml:space="preserve"> </w:t>
      </w:r>
      <w:r>
        <w:t>нашему</w:t>
      </w:r>
      <w:r w:rsidRPr="002F1B42">
        <w:t xml:space="preserve"> </w:t>
      </w:r>
      <w:r>
        <w:rPr>
          <w:lang w:val="en-US"/>
        </w:rPr>
        <w:t>div</w:t>
      </w:r>
    </w:p>
    <w:p w:rsidR="00F82839" w:rsidRDefault="00F82839" w:rsidP="003B3F15">
      <w:pPr>
        <w:spacing w:line="360" w:lineRule="auto"/>
      </w:pPr>
      <w:r>
        <w:rPr>
          <w:lang w:val="en-US"/>
        </w:rPr>
        <w:t>Div</w:t>
      </w:r>
      <w:r w:rsidRPr="00F82839">
        <w:t xml:space="preserve">. </w:t>
      </w:r>
      <w:r>
        <w:rPr>
          <w:lang w:val="en-US"/>
        </w:rPr>
        <w:t>ClassList</w:t>
      </w:r>
      <w:r w:rsidRPr="00F82839">
        <w:t>.</w:t>
      </w:r>
      <w:r>
        <w:rPr>
          <w:lang w:val="en-US"/>
        </w:rPr>
        <w:t>toggle</w:t>
      </w:r>
      <w:r w:rsidRPr="00F82839">
        <w:t>(‘</w:t>
      </w:r>
      <w:r>
        <w:rPr>
          <w:lang w:val="en-US"/>
        </w:rPr>
        <w:t>red</w:t>
      </w:r>
      <w:r w:rsidRPr="00F82839">
        <w:t xml:space="preserve">’); - </w:t>
      </w:r>
      <w:r>
        <w:t>если</w:t>
      </w:r>
      <w:r w:rsidRPr="00F82839">
        <w:t xml:space="preserve"> </w:t>
      </w:r>
      <w:r>
        <w:rPr>
          <w:lang w:val="en-US"/>
        </w:rPr>
        <w:t>red</w:t>
      </w:r>
      <w:r w:rsidRPr="00F82839">
        <w:t xml:space="preserve"> </w:t>
      </w:r>
      <w:r>
        <w:t>есть на элементе, то метод его удалит. Если его нет на элементе, то метод его добавит.</w:t>
      </w:r>
    </w:p>
    <w:p w:rsidR="001B2902" w:rsidRDefault="00F917F9" w:rsidP="003B3F15">
      <w:pPr>
        <w:spacing w:line="360" w:lineRule="auto"/>
      </w:pPr>
      <w:r>
        <w:rPr>
          <w:lang w:val="en-US"/>
        </w:rPr>
        <w:t>Div</w:t>
      </w:r>
      <w:r w:rsidRPr="00F82839">
        <w:t xml:space="preserve">. </w:t>
      </w:r>
      <w:r>
        <w:rPr>
          <w:lang w:val="en-US"/>
        </w:rPr>
        <w:t>ClassList</w:t>
      </w:r>
      <w:r w:rsidRPr="00F82839">
        <w:t>.</w:t>
      </w:r>
      <w:r>
        <w:rPr>
          <w:lang w:val="en-US"/>
        </w:rPr>
        <w:t>contains</w:t>
      </w:r>
      <w:r w:rsidRPr="00F82839">
        <w:t>(‘</w:t>
      </w:r>
      <w:r>
        <w:rPr>
          <w:lang w:val="en-US"/>
        </w:rPr>
        <w:t>red</w:t>
      </w:r>
      <w:r w:rsidRPr="00F82839">
        <w:t xml:space="preserve">’); </w:t>
      </w:r>
      <w:r w:rsidRPr="00F917F9">
        <w:t xml:space="preserve">- </w:t>
      </w:r>
      <w:r w:rsidR="001B2902">
        <w:t>Метод позволяет определять наличие определенного класса</w:t>
      </w:r>
      <w:r w:rsidRPr="00F917F9">
        <w:t>(</w:t>
      </w:r>
      <w:r>
        <w:t>red</w:t>
      </w:r>
      <w:r w:rsidRPr="00F917F9">
        <w:t>)</w:t>
      </w:r>
      <w:r w:rsidR="001B2902">
        <w:t xml:space="preserve"> на элементе.</w:t>
      </w:r>
    </w:p>
    <w:p w:rsidR="00D63D36" w:rsidRPr="00DF32CA" w:rsidRDefault="00D63D36" w:rsidP="003B3F15">
      <w:pPr>
        <w:spacing w:line="360" w:lineRule="auto"/>
        <w:rPr>
          <w:b/>
        </w:rPr>
      </w:pPr>
      <w:r w:rsidRPr="00DF32CA">
        <w:rPr>
          <w:b/>
        </w:rPr>
        <w:t>Делегирование событий</w:t>
      </w:r>
    </w:p>
    <w:p w:rsidR="00D63D36" w:rsidRDefault="00806D58" w:rsidP="003B3F15">
      <w:pPr>
        <w:spacing w:line="360" w:lineRule="auto"/>
      </w:pPr>
      <w:r>
        <w:t xml:space="preserve">Wrapper – переводится как </w:t>
      </w:r>
      <w:r w:rsidRPr="00806D58">
        <w:t>“</w:t>
      </w:r>
      <w:r>
        <w:t>обертка</w:t>
      </w:r>
      <w:r w:rsidRPr="00806D58">
        <w:t>”</w:t>
      </w:r>
      <w:r>
        <w:t>.</w:t>
      </w:r>
    </w:p>
    <w:p w:rsidR="00806D58" w:rsidRPr="00AF7BA5" w:rsidRDefault="00AF7BA5" w:rsidP="003B3F15">
      <w:pPr>
        <w:spacing w:line="360" w:lineRule="auto"/>
      </w:pPr>
      <w:r>
        <w:t xml:space="preserve">Делегирование элементов подходит, когда есть много элементов с одинаковыми обработчиками. Мы вешаем на родителя этих элементов данный обработчик. </w:t>
      </w:r>
      <w:r w:rsidR="00806D58">
        <w:t>Мы делегируем соб</w:t>
      </w:r>
      <w:r w:rsidR="00D925E5">
        <w:t xml:space="preserve">ытие с родителя на его потомков через определенные условия(например, условие </w:t>
      </w:r>
      <w:r w:rsidR="00D925E5">
        <w:rPr>
          <w:lang w:val="en-US"/>
        </w:rPr>
        <w:t>if</w:t>
      </w:r>
      <w:r>
        <w:t>(</w:t>
      </w:r>
      <w:r>
        <w:rPr>
          <w:lang w:val="en-US"/>
        </w:rPr>
        <w:t>target</w:t>
      </w:r>
      <w:r w:rsidRPr="00AF7BA5">
        <w:t>.</w:t>
      </w:r>
      <w:r>
        <w:rPr>
          <w:lang w:val="en-US"/>
        </w:rPr>
        <w:t>TagName</w:t>
      </w:r>
      <w:r w:rsidRPr="00AF7BA5">
        <w:t xml:space="preserve"> == ‘</w:t>
      </w:r>
      <w:r>
        <w:rPr>
          <w:lang w:val="en-US"/>
        </w:rPr>
        <w:t>BUTTON</w:t>
      </w:r>
      <w:r w:rsidRPr="00AF7BA5">
        <w:t>’</w:t>
      </w:r>
      <w:r>
        <w:t>)</w:t>
      </w:r>
      <w:r w:rsidR="00D925E5">
        <w:t>)</w:t>
      </w:r>
      <w:r w:rsidRPr="00AF7BA5">
        <w:t>.</w:t>
      </w:r>
    </w:p>
    <w:p w:rsidR="00427B94" w:rsidRPr="00427B94" w:rsidRDefault="00AF7BA5" w:rsidP="003B3F15">
      <w:pPr>
        <w:spacing w:line="360" w:lineRule="auto"/>
      </w:pPr>
      <w:r>
        <w:t>Если мы будем использовать обычный перебор</w:t>
      </w:r>
      <w:r w:rsidR="00427B94">
        <w:t>(</w:t>
      </w:r>
      <w:r w:rsidR="00427B94">
        <w:rPr>
          <w:lang w:val="en-US"/>
        </w:rPr>
        <w:t>forEach</w:t>
      </w:r>
      <w:r w:rsidR="00427B94">
        <w:t>)</w:t>
      </w:r>
      <w:r>
        <w:t xml:space="preserve"> чтобы навесить на каждый элемент обработчик </w:t>
      </w:r>
      <w:r w:rsidRPr="006E6FB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событий, то это сработает только для элементов на момент вызова</w:t>
      </w:r>
      <w:r w:rsidR="00427B94" w:rsidRPr="006E6FB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этого кода. Если мы потом добавили еще</w:t>
      </w:r>
      <w:r w:rsidR="00427B94">
        <w:t xml:space="preserve"> один такой элемент динамически (через </w:t>
      </w:r>
      <w:r w:rsidR="00427B94">
        <w:rPr>
          <w:lang w:val="en-US"/>
        </w:rPr>
        <w:t>js</w:t>
      </w:r>
      <w:r w:rsidR="00427B94">
        <w:t>), то на нем обработчик уже не сработает, так как он не был навешан.</w:t>
      </w:r>
    </w:p>
    <w:p w:rsidR="00427B94" w:rsidRPr="00427B94" w:rsidRDefault="00427B94" w:rsidP="00427B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wrapper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7B9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27B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 (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427B9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  </w:t>
      </w:r>
    </w:p>
    <w:p w:rsidR="00427B94" w:rsidRPr="00427B94" w:rsidRDefault="00427B94" w:rsidP="00427B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27B9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event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7B9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TagName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427B9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"BUTTON"</w:t>
      </w: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:rsidR="00427B94" w:rsidRPr="00427B94" w:rsidRDefault="00427B94" w:rsidP="00427B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427B9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//код</w:t>
      </w:r>
    </w:p>
    <w:p w:rsidR="00427B94" w:rsidRPr="00427B94" w:rsidRDefault="00427B94" w:rsidP="00427B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427B94" w:rsidRPr="00427B94" w:rsidRDefault="00427B94" w:rsidP="00427B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7B9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});</w:t>
      </w:r>
    </w:p>
    <w:p w:rsidR="00427B94" w:rsidRPr="002F1B42" w:rsidRDefault="00427B94" w:rsidP="003B3F15">
      <w:pPr>
        <w:spacing w:line="360" w:lineRule="auto"/>
      </w:pPr>
    </w:p>
    <w:p w:rsidR="00427B94" w:rsidRDefault="00427B94" w:rsidP="003B3F15">
      <w:pPr>
        <w:spacing w:line="360" w:lineRule="auto"/>
      </w:pPr>
      <w:r w:rsidRPr="006E6FB3">
        <w:t xml:space="preserve">Wrapper – </w:t>
      </w:r>
      <w:r>
        <w:t>это родитель</w:t>
      </w:r>
    </w:p>
    <w:p w:rsidR="00427B94" w:rsidRPr="006E6FB3" w:rsidRDefault="00427B94" w:rsidP="003B3F15">
      <w:pPr>
        <w:spacing w:line="360" w:lineRule="auto"/>
      </w:pPr>
      <w:r w:rsidRPr="00427B94">
        <w:t>event.target</w:t>
      </w:r>
      <w:r w:rsidRPr="006E6FB3">
        <w:t xml:space="preserve"> – мы проверяем, что мы попали именно в элемент на который можно кликнуть. Дело в том, что не все элементы поддерживают событие – click. Например, тег &lt;br&gt; перен</w:t>
      </w:r>
      <w:r w:rsidR="00AB03E3" w:rsidRPr="006E6FB3">
        <w:t xml:space="preserve">ос строки </w:t>
      </w:r>
      <w:r w:rsidR="00AB03E3" w:rsidRPr="006E6FB3">
        <w:lastRenderedPageBreak/>
        <w:t xml:space="preserve">этого не поддерживает, соответственно не имеет такого свойства как target. Чтобы избежать ошибки мы проверяем на </w:t>
      </w:r>
      <w:r w:rsidR="00AB03E3" w:rsidRPr="00427B94">
        <w:t>event.target</w:t>
      </w:r>
    </w:p>
    <w:p w:rsidR="00AB03E3" w:rsidRPr="006E6FB3" w:rsidRDefault="00AB03E3" w:rsidP="003B3F15">
      <w:pPr>
        <w:spacing w:line="360" w:lineRule="auto"/>
      </w:pPr>
      <w:r w:rsidRPr="00427B94">
        <w:t>event.target.TagName == "BUTTON"</w:t>
      </w:r>
      <w:r w:rsidRPr="006E6FB3">
        <w:t xml:space="preserve"> – тут мы проверяем что мы попали именно в кнопку</w:t>
      </w:r>
    </w:p>
    <w:p w:rsidR="00AB03E3" w:rsidRDefault="00AB03E3" w:rsidP="003B3F15">
      <w:pPr>
        <w:spacing w:line="360" w:lineRule="auto"/>
      </w:pPr>
      <w:r w:rsidRPr="00427B94">
        <w:t>event.target.</w:t>
      </w:r>
      <w:r w:rsidRPr="006E6FB3">
        <w:t xml:space="preserve">mathes(“button.red”) – более широкое условие проверки. Проверяет что мы попали на кнопку(button) у которой есть класс red </w:t>
      </w:r>
    </w:p>
    <w:p w:rsidR="00D31DEA" w:rsidRDefault="00D31DEA" w:rsidP="003B3F15">
      <w:pPr>
        <w:spacing w:line="360" w:lineRule="auto"/>
      </w:pPr>
    </w:p>
    <w:p w:rsidR="00DF30FA" w:rsidRDefault="00DF30FA" w:rsidP="003B3F15">
      <w:pPr>
        <w:spacing w:line="360" w:lineRule="auto"/>
      </w:pPr>
      <w:r>
        <w:t>Модуль 3.</w:t>
      </w:r>
    </w:p>
    <w:p w:rsidR="00D31DEA" w:rsidRPr="00691C12" w:rsidRDefault="00691C12" w:rsidP="003B3F15">
      <w:pPr>
        <w:spacing w:line="360" w:lineRule="auto"/>
        <w:rPr>
          <w:b/>
          <w:sz w:val="32"/>
          <w:szCs w:val="32"/>
        </w:rPr>
      </w:pPr>
      <w:r w:rsidRPr="00691C12">
        <w:rPr>
          <w:b/>
          <w:sz w:val="32"/>
          <w:szCs w:val="32"/>
        </w:rPr>
        <w:t>Создаем табы в новом проекте</w:t>
      </w:r>
    </w:p>
    <w:p w:rsidR="00D31DEA" w:rsidRDefault="00D31DEA" w:rsidP="003B3F15">
      <w:pPr>
        <w:spacing w:line="360" w:lineRule="auto"/>
      </w:pPr>
      <w:r>
        <w:t xml:space="preserve">Стандарт </w:t>
      </w:r>
      <w:r>
        <w:rPr>
          <w:lang w:val="en-US"/>
        </w:rPr>
        <w:t>ES</w:t>
      </w:r>
      <w:r w:rsidRPr="00DF30FA">
        <w:t xml:space="preserve">6 </w:t>
      </w:r>
    </w:p>
    <w:p w:rsidR="00D31DEA" w:rsidRDefault="00D31DEA" w:rsidP="003B3F15">
      <w:pPr>
        <w:spacing w:line="360" w:lineRule="auto"/>
      </w:pPr>
      <w:r>
        <w:t>Если функция вызвана без аргумента, то по умолчанию подставится то, что стоит после =</w:t>
      </w:r>
    </w:p>
    <w:p w:rsidR="00D31DEA" w:rsidRDefault="00D31DEA" w:rsidP="003B3F15">
      <w:pPr>
        <w:spacing w:line="360" w:lineRule="auto"/>
      </w:pPr>
      <w:r>
        <w:rPr>
          <w:lang w:val="en-US"/>
        </w:rPr>
        <w:t>Function</w:t>
      </w:r>
      <w:r w:rsidRPr="00D31DEA">
        <w:t xml:space="preserve"> </w:t>
      </w:r>
      <w:r>
        <w:rPr>
          <w:lang w:val="en-US"/>
        </w:rPr>
        <w:t>show</w:t>
      </w:r>
      <w:r w:rsidRPr="00D31DEA">
        <w:t xml:space="preserve"> (</w:t>
      </w:r>
      <w:r>
        <w:rPr>
          <w:lang w:val="en-US"/>
        </w:rPr>
        <w:t>arg</w:t>
      </w:r>
      <w:r w:rsidRPr="00D31DEA">
        <w:t xml:space="preserve"> = 2) {</w:t>
      </w:r>
      <w:r>
        <w:t>код</w:t>
      </w:r>
      <w:r w:rsidRPr="00D31DEA">
        <w:t xml:space="preserve">};   </w:t>
      </w:r>
      <w:r>
        <w:t xml:space="preserve"> описание функции</w:t>
      </w:r>
    </w:p>
    <w:p w:rsidR="00D31DEA" w:rsidRDefault="00D31DEA" w:rsidP="003B3F15">
      <w:pPr>
        <w:spacing w:line="360" w:lineRule="auto"/>
      </w:pPr>
      <w:r>
        <w:t>Show</w:t>
      </w:r>
      <w:r w:rsidRPr="00D31DEA">
        <w:t xml:space="preserve">(); - </w:t>
      </w:r>
      <w:r>
        <w:t>эта функция вызовется с параметром 2. Так как он указан по умолчанию</w:t>
      </w:r>
    </w:p>
    <w:p w:rsidR="00D31DEA" w:rsidRDefault="00D31DEA" w:rsidP="003B3F15">
      <w:pPr>
        <w:spacing w:line="360" w:lineRule="auto"/>
      </w:pPr>
      <w:r>
        <w:t>Show</w:t>
      </w:r>
      <w:r w:rsidRPr="00D31DEA">
        <w:t>(</w:t>
      </w:r>
      <w:r>
        <w:t>3</w:t>
      </w:r>
      <w:r w:rsidRPr="00D31DEA">
        <w:t>);</w:t>
      </w:r>
      <w:r>
        <w:t xml:space="preserve"> а эта с параметром 3.</w:t>
      </w:r>
    </w:p>
    <w:p w:rsidR="00DF30FA" w:rsidRDefault="00DF30FA" w:rsidP="003B3F15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Управление временем вы</w:t>
      </w:r>
      <w:r w:rsidR="007D03DA">
        <w:rPr>
          <w:b/>
          <w:sz w:val="32"/>
          <w:szCs w:val="32"/>
        </w:rPr>
        <w:t>полнения скриптов</w:t>
      </w:r>
    </w:p>
    <w:p w:rsidR="007D03DA" w:rsidRPr="00DF30FA" w:rsidRDefault="007D03DA" w:rsidP="003B3F15">
      <w:pPr>
        <w:spacing w:line="360" w:lineRule="auto"/>
      </w:pPr>
      <w:r w:rsidRPr="007D03DA">
        <w:t>Очень часто наши функции выполняются не сразу, а через промежуток времени.</w:t>
      </w:r>
    </w:p>
    <w:p w:rsidR="001217E4" w:rsidRDefault="00E12191" w:rsidP="001217E4">
      <w:pPr>
        <w:spacing w:line="360" w:lineRule="auto"/>
      </w:pPr>
      <w:r>
        <w:rPr>
          <w:lang w:val="en-US"/>
        </w:rPr>
        <w:t>s</w:t>
      </w:r>
      <w:r w:rsidR="001217E4">
        <w:rPr>
          <w:lang w:val="en-US"/>
        </w:rPr>
        <w:t>etTimeout</w:t>
      </w:r>
      <w:r w:rsidR="001217E4" w:rsidRPr="001217E4">
        <w:t xml:space="preserve"> – </w:t>
      </w:r>
      <w:r w:rsidR="001217E4">
        <w:t>это конструкция для того чтобы запустить нашу функцию через определенное время</w:t>
      </w:r>
    </w:p>
    <w:p w:rsidR="00E12191" w:rsidRPr="00776749" w:rsidRDefault="00E12191" w:rsidP="001217E4">
      <w:pPr>
        <w:spacing w:line="360" w:lineRule="auto"/>
      </w:pPr>
      <w:r>
        <w:rPr>
          <w:lang w:val="en-US"/>
        </w:rPr>
        <w:t>setTimeout</w:t>
      </w:r>
      <w:r w:rsidRPr="00625D42">
        <w:t>(</w:t>
      </w:r>
      <w:r w:rsidR="00625D42">
        <w:t>параметр 1,</w:t>
      </w:r>
      <w:r w:rsidR="00BA1A4E">
        <w:t xml:space="preserve"> параметр 2</w:t>
      </w:r>
      <w:r w:rsidR="00067B0E">
        <w:t xml:space="preserve">, </w:t>
      </w:r>
      <w:r w:rsidR="00D3653E">
        <w:t>, параметр 3</w:t>
      </w:r>
      <w:r w:rsidRPr="00625D42">
        <w:t>)</w:t>
      </w:r>
      <w:r w:rsidR="00BA1A4E">
        <w:t>;</w:t>
      </w:r>
    </w:p>
    <w:p w:rsidR="00625D42" w:rsidRPr="008B6DB9" w:rsidRDefault="00625D42" w:rsidP="001217E4">
      <w:pPr>
        <w:spacing w:line="360" w:lineRule="auto"/>
      </w:pPr>
      <w:r>
        <w:t>параметр 1 – указывается функция что запустится через время</w:t>
      </w:r>
      <w:r w:rsidRPr="008B6DB9">
        <w:t>. Принимает объявление функции или ее название.</w:t>
      </w:r>
      <w:r w:rsidR="00BA1A4E" w:rsidRPr="008B6DB9">
        <w:t xml:space="preserve"> Она не вызывается прямо здесь и сейчас</w:t>
      </w:r>
      <w:r w:rsidR="008B6DB9">
        <w:t>.</w:t>
      </w:r>
    </w:p>
    <w:p w:rsidR="00BA1A4E" w:rsidRDefault="00BA1A4E" w:rsidP="001217E4">
      <w:pPr>
        <w:spacing w:line="360" w:lineRule="auto"/>
      </w:pPr>
      <w:r>
        <w:t>параметр 2</w:t>
      </w:r>
      <w:r w:rsidRPr="00BA1A4E">
        <w:t xml:space="preserve"> – через какое время она вызовется. </w:t>
      </w:r>
      <w:r>
        <w:t>2000мс – 2 секунды.</w:t>
      </w:r>
    </w:p>
    <w:p w:rsidR="00D3653E" w:rsidRPr="00D3653E" w:rsidRDefault="00D3653E" w:rsidP="001217E4">
      <w:pPr>
        <w:spacing w:line="360" w:lineRule="auto"/>
        <w:rPr>
          <w:lang w:val="en-US"/>
        </w:rPr>
      </w:pPr>
      <w:r>
        <w:t xml:space="preserve">параметр 3 – это параметр, который попадет в параметр параметра1. </w:t>
      </w:r>
      <w:r>
        <w:rPr>
          <w:lang w:val="en-US"/>
        </w:rPr>
        <w:t xml:space="preserve">Hello </w:t>
      </w:r>
      <w:r>
        <w:t>попадет</w:t>
      </w:r>
      <w:r w:rsidRPr="00DC16FD">
        <w:rPr>
          <w:lang w:val="en-US"/>
        </w:rPr>
        <w:t xml:space="preserve"> </w:t>
      </w:r>
      <w:r>
        <w:t>в</w:t>
      </w:r>
      <w:r w:rsidRPr="00DC16FD">
        <w:rPr>
          <w:lang w:val="en-US"/>
        </w:rPr>
        <w:t xml:space="preserve"> </w:t>
      </w:r>
      <w:r>
        <w:t>параметр</w:t>
      </w:r>
      <w:r w:rsidRPr="00DC16FD">
        <w:rPr>
          <w:lang w:val="en-US"/>
        </w:rPr>
        <w:t xml:space="preserve"> </w:t>
      </w:r>
      <w:r>
        <w:rPr>
          <w:lang w:val="en-US"/>
        </w:rPr>
        <w:t>text.</w:t>
      </w:r>
    </w:p>
    <w:p w:rsidR="00D3653E" w:rsidRPr="00776749" w:rsidRDefault="00D3653E" w:rsidP="00D3653E">
      <w:pPr>
        <w:spacing w:line="360" w:lineRule="auto"/>
        <w:rPr>
          <w:lang w:val="en-US"/>
        </w:rPr>
      </w:pPr>
      <w:r w:rsidRPr="00776749">
        <w:rPr>
          <w:lang w:val="en-US"/>
        </w:rPr>
        <w:t>const timer = setTimeout(function(text){</w:t>
      </w:r>
    </w:p>
    <w:p w:rsidR="00D3653E" w:rsidRPr="00DC16FD" w:rsidRDefault="00D3653E" w:rsidP="00D3653E">
      <w:pPr>
        <w:spacing w:line="360" w:lineRule="auto"/>
        <w:rPr>
          <w:lang w:val="en-US"/>
        </w:rPr>
      </w:pPr>
      <w:r w:rsidRPr="00776749">
        <w:rPr>
          <w:lang w:val="en-US"/>
        </w:rPr>
        <w:t xml:space="preserve">    </w:t>
      </w:r>
      <w:r w:rsidRPr="00DC16FD">
        <w:rPr>
          <w:lang w:val="en-US"/>
        </w:rPr>
        <w:t>console.log(text);</w:t>
      </w:r>
    </w:p>
    <w:p w:rsidR="00AD5F0B" w:rsidRPr="00DC16FD" w:rsidRDefault="00D3653E" w:rsidP="00D3653E">
      <w:pPr>
        <w:spacing w:line="360" w:lineRule="auto"/>
        <w:rPr>
          <w:lang w:val="en-US"/>
        </w:rPr>
      </w:pPr>
      <w:r w:rsidRPr="00DC16FD">
        <w:rPr>
          <w:lang w:val="en-US"/>
        </w:rPr>
        <w:t>}, 2000, 'Hello');</w:t>
      </w:r>
    </w:p>
    <w:p w:rsidR="00B27AE4" w:rsidRPr="00DC16FD" w:rsidRDefault="00B27AE4" w:rsidP="00D3653E">
      <w:pPr>
        <w:spacing w:line="360" w:lineRule="auto"/>
        <w:rPr>
          <w:lang w:val="en-US"/>
        </w:rPr>
      </w:pPr>
      <w:r>
        <w:rPr>
          <w:lang w:val="en-US"/>
        </w:rPr>
        <w:t>clearTimeout</w:t>
      </w:r>
      <w:r w:rsidRPr="00DC16FD">
        <w:rPr>
          <w:lang w:val="en-US"/>
        </w:rPr>
        <w:t>(</w:t>
      </w:r>
      <w:r>
        <w:rPr>
          <w:lang w:val="en-US"/>
        </w:rPr>
        <w:t>timer</w:t>
      </w:r>
      <w:r w:rsidRPr="00DC16FD">
        <w:rPr>
          <w:lang w:val="en-US"/>
        </w:rPr>
        <w:t xml:space="preserve">) - </w:t>
      </w:r>
      <w:r w:rsidRPr="00AD5F0B">
        <w:t>функция</w:t>
      </w:r>
      <w:r w:rsidRPr="00DC16FD">
        <w:rPr>
          <w:lang w:val="en-US"/>
        </w:rPr>
        <w:t xml:space="preserve"> </w:t>
      </w:r>
      <w:r w:rsidRPr="00AD5F0B">
        <w:t>останавливающая</w:t>
      </w:r>
      <w:r w:rsidRPr="00DC16FD">
        <w:rPr>
          <w:lang w:val="en-US"/>
        </w:rPr>
        <w:t xml:space="preserve"> </w:t>
      </w:r>
      <w:r w:rsidRPr="00AD5F0B">
        <w:t>наш</w:t>
      </w:r>
      <w:r w:rsidRPr="00DC16FD">
        <w:rPr>
          <w:lang w:val="en-US"/>
        </w:rPr>
        <w:t xml:space="preserve"> timer</w:t>
      </w:r>
      <w:r w:rsidR="00CE70CB" w:rsidRPr="00DC16FD">
        <w:rPr>
          <w:lang w:val="en-US"/>
        </w:rPr>
        <w:t xml:space="preserve"> </w:t>
      </w:r>
      <w:r w:rsidR="00CE70CB">
        <w:t>для</w:t>
      </w:r>
      <w:r w:rsidR="00CE70CB" w:rsidRPr="00DC16FD">
        <w:rPr>
          <w:lang w:val="en-US"/>
        </w:rPr>
        <w:t xml:space="preserve"> </w:t>
      </w:r>
      <w:r w:rsidR="00CE70CB" w:rsidRPr="00776749">
        <w:rPr>
          <w:lang w:val="en-US"/>
        </w:rPr>
        <w:t>setTimeout</w:t>
      </w:r>
    </w:p>
    <w:p w:rsidR="00AD5F0B" w:rsidRDefault="00AD5F0B" w:rsidP="00D3653E">
      <w:pPr>
        <w:spacing w:line="360" w:lineRule="auto"/>
      </w:pPr>
      <w:r w:rsidRPr="00AD5F0B">
        <w:lastRenderedPageBreak/>
        <w:t>clearInterval(timer) – функция останавливающая наш timer</w:t>
      </w:r>
      <w:r w:rsidR="00CE70CB">
        <w:t xml:space="preserve"> для </w:t>
      </w:r>
      <w:r w:rsidR="00CE70CB">
        <w:rPr>
          <w:lang w:val="en-US"/>
        </w:rPr>
        <w:t>setInterval</w:t>
      </w:r>
    </w:p>
    <w:p w:rsidR="006B1D84" w:rsidRDefault="006B1D84" w:rsidP="006B1D84">
      <w:pPr>
        <w:spacing w:line="360" w:lineRule="auto"/>
      </w:pPr>
      <w:r>
        <w:rPr>
          <w:lang w:val="en-US"/>
        </w:rPr>
        <w:t>setInterval</w:t>
      </w:r>
      <w:r>
        <w:t xml:space="preserve"> –</w:t>
      </w:r>
      <w:r w:rsidR="00882446">
        <w:t xml:space="preserve"> конструкция повторяет</w:t>
      </w:r>
      <w:r>
        <w:t xml:space="preserve"> нашу функцию через определенное время. Параметры те же.</w:t>
      </w:r>
    </w:p>
    <w:p w:rsidR="00DB2005" w:rsidRDefault="00DB2005" w:rsidP="006B1D84">
      <w:pPr>
        <w:spacing w:line="360" w:lineRule="auto"/>
      </w:pPr>
    </w:p>
    <w:p w:rsidR="00DB2005" w:rsidRDefault="00DB2005" w:rsidP="006B1D84">
      <w:pPr>
        <w:spacing w:line="360" w:lineRule="auto"/>
      </w:pPr>
      <w:r w:rsidRPr="006D2BE4">
        <w:rPr>
          <w:b/>
        </w:rPr>
        <w:t xml:space="preserve">Чем рекурсивный </w:t>
      </w:r>
      <w:r w:rsidRPr="006D2BE4">
        <w:rPr>
          <w:b/>
          <w:lang w:val="en-US"/>
        </w:rPr>
        <w:t>setTimeout</w:t>
      </w:r>
      <w:r w:rsidRPr="006D2BE4">
        <w:rPr>
          <w:b/>
        </w:rPr>
        <w:t xml:space="preserve"> лучше, чем </w:t>
      </w:r>
      <w:r w:rsidR="006D2BE4" w:rsidRPr="006D2BE4">
        <w:rPr>
          <w:b/>
          <w:lang w:val="en-US"/>
        </w:rPr>
        <w:t>setInterval</w:t>
      </w:r>
      <w:r w:rsidR="006D2BE4" w:rsidRPr="006D2BE4">
        <w:rPr>
          <w:b/>
        </w:rPr>
        <w:t xml:space="preserve"> ?</w:t>
      </w:r>
      <w:r w:rsidR="006D2BE4">
        <w:t xml:space="preserve">  Если вдруг функция выполняется дольше, чем мы поставили задержку, то </w:t>
      </w:r>
      <w:r w:rsidR="006D2BE4">
        <w:rPr>
          <w:lang w:val="en-US"/>
        </w:rPr>
        <w:t>setInterval</w:t>
      </w:r>
      <w:r w:rsidR="006D2BE4">
        <w:t xml:space="preserve"> будет вызывать следующую функцию не дожидаясь пока предыдущая выполниться.  Если функция выполняется 5 секунд, а задержка 1 секунда, то пока выполняется первая функция будут запущено еще 4 таких функции.  Чтобы этого избежать используют рекурсивную функцию </w:t>
      </w:r>
      <w:r w:rsidR="006D2BE4">
        <w:rPr>
          <w:lang w:val="en-US"/>
        </w:rPr>
        <w:t>setTimeout</w:t>
      </w:r>
      <w:r w:rsidR="006D2BE4">
        <w:t xml:space="preserve">. </w:t>
      </w:r>
      <w:r w:rsidR="00776749">
        <w:t xml:space="preserve">Вызывают ее в конце всего кода. Так мы уверены что функция внутри </w:t>
      </w:r>
      <w:r w:rsidR="00776749">
        <w:rPr>
          <w:lang w:val="en-US"/>
        </w:rPr>
        <w:t>setTimeout</w:t>
      </w:r>
      <w:r w:rsidR="00776749">
        <w:t xml:space="preserve"> полностью выполнилась, потом идет заданное ожидание и снова выполняется </w:t>
      </w:r>
      <w:r w:rsidR="00776749">
        <w:rPr>
          <w:lang w:val="en-US"/>
        </w:rPr>
        <w:t>setTimeout</w:t>
      </w:r>
      <w:r w:rsidR="00776749">
        <w:t>.</w:t>
      </w:r>
    </w:p>
    <w:p w:rsidR="00E11BBF" w:rsidRDefault="00E11BBF" w:rsidP="006B1D84">
      <w:pPr>
        <w:spacing w:line="360" w:lineRule="auto"/>
        <w:rPr>
          <w:b/>
          <w:sz w:val="32"/>
          <w:szCs w:val="32"/>
        </w:rPr>
      </w:pPr>
    </w:p>
    <w:p w:rsidR="00180FE8" w:rsidRPr="00180FE8" w:rsidRDefault="00180FE8" w:rsidP="006B1D84">
      <w:pPr>
        <w:spacing w:line="360" w:lineRule="auto"/>
      </w:pPr>
      <w:r>
        <w:rPr>
          <w:b/>
          <w:sz w:val="32"/>
          <w:szCs w:val="32"/>
        </w:rPr>
        <w:t>Работа с датами</w:t>
      </w:r>
    </w:p>
    <w:p w:rsidR="00D3653E" w:rsidRDefault="00563C20" w:rsidP="001217E4">
      <w:pPr>
        <w:spacing w:line="360" w:lineRule="auto"/>
      </w:pPr>
      <w:r w:rsidRPr="00563C20">
        <w:t>Дата – это такой специфический объект, который содержит в себе определенные методы и свойства.</w:t>
      </w:r>
    </w:p>
    <w:p w:rsidR="00B50816" w:rsidRDefault="00B50816" w:rsidP="001217E4">
      <w:pPr>
        <w:spacing w:line="360" w:lineRule="auto"/>
      </w:pPr>
      <w:r>
        <w:t xml:space="preserve">Конструктор создания дат </w:t>
      </w:r>
      <w:r>
        <w:rPr>
          <w:lang w:val="en-US"/>
        </w:rPr>
        <w:t>new</w:t>
      </w:r>
      <w:r w:rsidRPr="00B50816">
        <w:t xml:space="preserve"> </w:t>
      </w:r>
      <w:r>
        <w:rPr>
          <w:lang w:val="en-US"/>
        </w:rPr>
        <w:t>Date</w:t>
      </w:r>
      <w:r w:rsidRPr="00B50816">
        <w:t>();</w:t>
      </w:r>
    </w:p>
    <w:p w:rsidR="00EF7264" w:rsidRDefault="00EF7264" w:rsidP="001217E4">
      <w:pPr>
        <w:spacing w:line="360" w:lineRule="auto"/>
      </w:pPr>
      <w:r>
        <w:rPr>
          <w:lang w:val="en-US"/>
        </w:rPr>
        <w:t>Const</w:t>
      </w:r>
      <w:r w:rsidRPr="00EF7264">
        <w:t xml:space="preserve"> </w:t>
      </w:r>
      <w:r>
        <w:rPr>
          <w:lang w:val="en-US"/>
        </w:rPr>
        <w:t>now</w:t>
      </w:r>
      <w:r w:rsidRPr="00EF7264">
        <w:t xml:space="preserve"> = </w:t>
      </w:r>
      <w:r>
        <w:rPr>
          <w:lang w:val="en-US"/>
        </w:rPr>
        <w:t>new</w:t>
      </w:r>
      <w:r w:rsidRPr="00EF7264">
        <w:t xml:space="preserve"> </w:t>
      </w:r>
      <w:r>
        <w:rPr>
          <w:lang w:val="en-US"/>
        </w:rPr>
        <w:t>Date</w:t>
      </w:r>
      <w:r w:rsidRPr="00EF7264">
        <w:t xml:space="preserve">(); - </w:t>
      </w:r>
      <w:r>
        <w:t xml:space="preserve">при такой конструкции мы в переменную </w:t>
      </w:r>
      <w:r>
        <w:rPr>
          <w:lang w:val="en-US"/>
        </w:rPr>
        <w:t>now</w:t>
      </w:r>
      <w:r w:rsidRPr="00EF7264">
        <w:t xml:space="preserve"> </w:t>
      </w:r>
      <w:r>
        <w:t>получаем время на момент выполнения этой строчки кода. То есть сейчас.</w:t>
      </w:r>
    </w:p>
    <w:p w:rsidR="00DC16FD" w:rsidRDefault="00737DAD" w:rsidP="003B3F15">
      <w:pPr>
        <w:spacing w:line="360" w:lineRule="auto"/>
      </w:pPr>
      <w:r>
        <w:rPr>
          <w:lang w:val="en-US"/>
        </w:rPr>
        <w:t>Const</w:t>
      </w:r>
      <w:r w:rsidRPr="002A0985">
        <w:t xml:space="preserve"> </w:t>
      </w:r>
      <w:r>
        <w:rPr>
          <w:lang w:val="en-US"/>
        </w:rPr>
        <w:t>now</w:t>
      </w:r>
      <w:r w:rsidRPr="002A0985">
        <w:t xml:space="preserve"> = </w:t>
      </w:r>
      <w:r>
        <w:rPr>
          <w:lang w:val="en-US"/>
        </w:rPr>
        <w:t>new</w:t>
      </w:r>
      <w:r w:rsidRPr="002A0985">
        <w:t xml:space="preserve"> </w:t>
      </w:r>
      <w:r>
        <w:rPr>
          <w:lang w:val="en-US"/>
        </w:rPr>
        <w:t>Date</w:t>
      </w:r>
      <w:r w:rsidRPr="002A0985">
        <w:t>('2022-04-15');</w:t>
      </w:r>
      <w:r w:rsidR="002A0985" w:rsidRPr="002A0985">
        <w:t xml:space="preserve"> - </w:t>
      </w:r>
      <w:r w:rsidR="002A0985">
        <w:t>можно передать конкретную дату</w:t>
      </w:r>
      <w:r w:rsidR="00CA30F0">
        <w:t xml:space="preserve">. </w:t>
      </w:r>
    </w:p>
    <w:p w:rsidR="001217E4" w:rsidRPr="007403BD" w:rsidRDefault="00B40724" w:rsidP="003B3F15">
      <w:pPr>
        <w:spacing w:line="360" w:lineRule="auto"/>
      </w:pPr>
      <w:r>
        <w:rPr>
          <w:lang w:val="en-US"/>
        </w:rPr>
        <w:t>Const</w:t>
      </w:r>
      <w:r w:rsidRPr="00B40724">
        <w:t xml:space="preserve"> </w:t>
      </w:r>
      <w:r>
        <w:rPr>
          <w:lang w:val="en-US"/>
        </w:rPr>
        <w:t>now</w:t>
      </w:r>
      <w:r w:rsidRPr="00B40724">
        <w:t xml:space="preserve">1 = </w:t>
      </w:r>
      <w:r w:rsidR="00CA30F0">
        <w:rPr>
          <w:lang w:val="en-US"/>
        </w:rPr>
        <w:t>Date</w:t>
      </w:r>
      <w:r w:rsidR="00CA30F0" w:rsidRPr="007403BD">
        <w:t>.</w:t>
      </w:r>
      <w:r w:rsidR="00CA30F0">
        <w:rPr>
          <w:lang w:val="en-US"/>
        </w:rPr>
        <w:t>parse</w:t>
      </w:r>
      <w:r w:rsidR="00CA30F0" w:rsidRPr="007403BD">
        <w:t>('2022-04-15');</w:t>
      </w:r>
      <w:r w:rsidR="00231FDA" w:rsidRPr="007403BD">
        <w:t xml:space="preserve"> -</w:t>
      </w:r>
      <w:r w:rsidR="007403BD" w:rsidRPr="007403BD">
        <w:t xml:space="preserve"> обрабатывает строку в заданном формате и возвращает таймстамп</w:t>
      </w:r>
      <w:r w:rsidR="00231FDA" w:rsidRPr="007403BD">
        <w:t xml:space="preserve"> дает значение в мил</w:t>
      </w:r>
      <w:r w:rsidR="007403BD">
        <w:t>л</w:t>
      </w:r>
      <w:r w:rsidR="00231FDA" w:rsidRPr="007403BD">
        <w:t>исекундах</w:t>
      </w:r>
    </w:p>
    <w:p w:rsidR="008B2096" w:rsidRPr="00E2133F" w:rsidRDefault="008B2096" w:rsidP="003B3F15">
      <w:pPr>
        <w:spacing w:line="360" w:lineRule="auto"/>
        <w:rPr>
          <w:lang w:val="en-US"/>
        </w:rPr>
      </w:pPr>
      <w:r w:rsidRPr="00E2133F">
        <w:rPr>
          <w:lang w:val="en-US"/>
        </w:rPr>
        <w:t>const date1 = new Date(2021, 3, 4, 5);</w:t>
      </w:r>
      <w:r w:rsidR="00E2133F" w:rsidRPr="00E2133F">
        <w:rPr>
          <w:lang w:val="en-US"/>
        </w:rPr>
        <w:t xml:space="preserve"> - </w:t>
      </w:r>
      <w:r w:rsidR="00E2133F">
        <w:t>получил</w:t>
      </w:r>
      <w:r w:rsidR="00E2133F" w:rsidRPr="00E2133F">
        <w:rPr>
          <w:lang w:val="en-US"/>
        </w:rPr>
        <w:t xml:space="preserve"> </w:t>
      </w:r>
      <w:r w:rsidR="00E2133F">
        <w:t>на</w:t>
      </w:r>
      <w:r w:rsidR="00E2133F" w:rsidRPr="00E2133F">
        <w:rPr>
          <w:lang w:val="en-US"/>
        </w:rPr>
        <w:t xml:space="preserve"> </w:t>
      </w:r>
      <w:r w:rsidR="00E2133F">
        <w:t>вывод</w:t>
      </w:r>
      <w:r w:rsidR="00E2133F" w:rsidRPr="00E2133F">
        <w:rPr>
          <w:lang w:val="en-US"/>
        </w:rPr>
        <w:t xml:space="preserve"> 2021-04-04T02:00:00.000Z</w:t>
      </w:r>
    </w:p>
    <w:p w:rsidR="008B2096" w:rsidRDefault="008B2096" w:rsidP="003B3F15">
      <w:pPr>
        <w:spacing w:line="360" w:lineRule="auto"/>
      </w:pPr>
      <w:r>
        <w:t>Месяцы в датах идут с нуля(0)  0 –январь итд.</w:t>
      </w:r>
    </w:p>
    <w:p w:rsidR="00EB3E0A" w:rsidRDefault="00EB3E0A" w:rsidP="003B3F15">
      <w:pPr>
        <w:spacing w:line="360" w:lineRule="auto"/>
      </w:pPr>
      <w:r w:rsidRPr="00EB3E0A">
        <w:t>02:00:00.000</w:t>
      </w:r>
      <w:r w:rsidRPr="00E2133F">
        <w:rPr>
          <w:lang w:val="en-US"/>
        </w:rPr>
        <w:t>Z</w:t>
      </w:r>
      <w:r>
        <w:t xml:space="preserve">  - показывает 2 часа, так как наша дата учитывает часовые пояса и выставляет их по Гринвичу. (5-3 = 2)</w:t>
      </w:r>
      <w:r w:rsidR="00E72641">
        <w:t xml:space="preserve">. Это формат </w:t>
      </w:r>
      <w:r w:rsidR="00E72641">
        <w:rPr>
          <w:lang w:val="en-US"/>
        </w:rPr>
        <w:t>UTC</w:t>
      </w:r>
      <w:r w:rsidR="00E72641" w:rsidRPr="00E72641">
        <w:t xml:space="preserve">. </w:t>
      </w:r>
      <w:r w:rsidR="00E72641">
        <w:t xml:space="preserve">Работает для </w:t>
      </w:r>
      <w:r w:rsidR="00E72641">
        <w:rPr>
          <w:lang w:val="en-US"/>
        </w:rPr>
        <w:t>VS</w:t>
      </w:r>
      <w:r w:rsidR="00E72641" w:rsidRPr="00E72641">
        <w:t xml:space="preserve"> </w:t>
      </w:r>
      <w:r w:rsidR="00E72641">
        <w:t>консоли.  А наш браузер выведет дату, привязанную к нашему локальному времени.</w:t>
      </w:r>
    </w:p>
    <w:p w:rsidR="00561164" w:rsidRDefault="00E72641" w:rsidP="003B3F15">
      <w:pPr>
        <w:spacing w:line="360" w:lineRule="auto"/>
      </w:pPr>
      <w:r>
        <w:t xml:space="preserve">Это выведет консоль </w:t>
      </w:r>
      <w:r w:rsidRPr="00E72641">
        <w:t>2022-04-15T15:04:55.466Z</w:t>
      </w:r>
      <w:r>
        <w:t xml:space="preserve">.  А браузер выведет </w:t>
      </w:r>
      <w:r w:rsidRPr="00E72641">
        <w:t>Fri Apr 15 2022 18:02:57 GMT+0300</w:t>
      </w:r>
      <w:r>
        <w:t>.</w:t>
      </w:r>
    </w:p>
    <w:p w:rsidR="00E72641" w:rsidRDefault="00E72641" w:rsidP="003B3F15">
      <w:pPr>
        <w:spacing w:line="360" w:lineRule="auto"/>
      </w:pPr>
    </w:p>
    <w:p w:rsidR="00E72641" w:rsidRDefault="00E72641" w:rsidP="003B3F15">
      <w:pPr>
        <w:spacing w:line="360" w:lineRule="auto"/>
      </w:pPr>
    </w:p>
    <w:p w:rsidR="00FB2476" w:rsidRDefault="006A404A" w:rsidP="00FB2476">
      <w:pPr>
        <w:spacing w:line="360" w:lineRule="auto"/>
      </w:pPr>
      <w:r>
        <w:lastRenderedPageBreak/>
        <w:t xml:space="preserve">Любая дата, которая хранится в </w:t>
      </w:r>
      <w:r>
        <w:rPr>
          <w:lang w:val="en-US"/>
        </w:rPr>
        <w:t>JS</w:t>
      </w:r>
      <w:r>
        <w:t>, хранится в миллисекундах</w:t>
      </w:r>
      <w:r w:rsidR="00561164">
        <w:t xml:space="preserve"> и называется </w:t>
      </w:r>
      <w:r w:rsidR="00561164">
        <w:rPr>
          <w:lang w:val="en-US"/>
        </w:rPr>
        <w:t>time</w:t>
      </w:r>
      <w:r w:rsidR="00561164" w:rsidRPr="00561164">
        <w:t xml:space="preserve"> </w:t>
      </w:r>
      <w:r w:rsidR="00561164">
        <w:rPr>
          <w:lang w:val="en-US"/>
        </w:rPr>
        <w:t>stamp</w:t>
      </w:r>
      <w:r w:rsidR="00561164">
        <w:t>.</w:t>
      </w:r>
      <w:r w:rsidR="00432FC5">
        <w:t xml:space="preserve"> Причем количество миллисекунд отчитывает от 1970 года. </w:t>
      </w:r>
      <w:r w:rsidR="00561164">
        <w:t xml:space="preserve"> Поэтому в параметр конструктора мы можем передать миллисекунды</w:t>
      </w:r>
      <w:r w:rsidR="00FB2476">
        <w:t xml:space="preserve">.  </w:t>
      </w:r>
      <w:r w:rsidR="00FB2476">
        <w:rPr>
          <w:lang w:val="en-US"/>
        </w:rPr>
        <w:t>new</w:t>
      </w:r>
      <w:r w:rsidR="00FB2476" w:rsidRPr="00B50816">
        <w:t xml:space="preserve"> </w:t>
      </w:r>
      <w:r w:rsidR="00FB2476">
        <w:rPr>
          <w:lang w:val="en-US"/>
        </w:rPr>
        <w:t>Date</w:t>
      </w:r>
      <w:r w:rsidR="00FB2476" w:rsidRPr="00B50816">
        <w:t>(</w:t>
      </w:r>
      <w:r w:rsidR="00FB2476">
        <w:t>0</w:t>
      </w:r>
      <w:r w:rsidR="00FB2476" w:rsidRPr="00B50816">
        <w:t>);</w:t>
      </w:r>
      <w:r w:rsidR="00FB2476">
        <w:t xml:space="preserve"> - выдаст нам 1 января 1970 года</w:t>
      </w:r>
      <w:r w:rsidR="0088009C">
        <w:t>.</w:t>
      </w:r>
    </w:p>
    <w:p w:rsidR="0088009C" w:rsidRDefault="0088009C" w:rsidP="00FB2476">
      <w:pPr>
        <w:spacing w:line="360" w:lineRule="auto"/>
      </w:pPr>
      <w:r>
        <w:t>Поэтому любое значение что мы задаем конвертируется в миллисекунды. Это разница между тем что мы задали и 01.01.1970</w:t>
      </w:r>
    </w:p>
    <w:p w:rsidR="00272071" w:rsidRDefault="00272071" w:rsidP="00FB2476">
      <w:pPr>
        <w:spacing w:line="360" w:lineRule="auto"/>
      </w:pPr>
      <w:r>
        <w:t>Чтобы получить дату до 1970 года, нужно использовать отрицательное значение миллисекунд</w:t>
      </w:r>
    </w:p>
    <w:p w:rsidR="009D1CDE" w:rsidRPr="009D1CDE" w:rsidRDefault="009D1CDE" w:rsidP="00FB2476">
      <w:pPr>
        <w:spacing w:line="360" w:lineRule="auto"/>
      </w:pPr>
      <w:r>
        <w:t xml:space="preserve">Методы объекта </w:t>
      </w:r>
      <w:r>
        <w:rPr>
          <w:lang w:val="en-US"/>
        </w:rPr>
        <w:t>Date</w:t>
      </w:r>
      <w:r w:rsidRPr="009D1CDE">
        <w:t>/</w:t>
      </w:r>
    </w:p>
    <w:p w:rsidR="009D1CDE" w:rsidRDefault="009D1CDE" w:rsidP="00FB2476">
      <w:pPr>
        <w:spacing w:line="360" w:lineRule="auto"/>
      </w:pPr>
      <w:r>
        <w:t>Получение компонентов даты</w:t>
      </w:r>
    </w:p>
    <w:p w:rsidR="009D1CDE" w:rsidRDefault="009D1CDE" w:rsidP="00FB2476">
      <w:pPr>
        <w:spacing w:line="360" w:lineRule="auto"/>
      </w:pPr>
      <w:r>
        <w:rPr>
          <w:lang w:val="en-US"/>
        </w:rPr>
        <w:t>Now</w:t>
      </w:r>
      <w:r w:rsidRPr="00B12C00">
        <w:t>.</w:t>
      </w:r>
      <w:r>
        <w:rPr>
          <w:lang w:val="en-US"/>
        </w:rPr>
        <w:t>getFullYear</w:t>
      </w:r>
      <w:r w:rsidRPr="00B12C00">
        <w:t xml:space="preserve">() – </w:t>
      </w:r>
      <w:r>
        <w:t>получить год</w:t>
      </w:r>
    </w:p>
    <w:p w:rsidR="002D44AC" w:rsidRDefault="002D44AC" w:rsidP="00FB2476">
      <w:pPr>
        <w:spacing w:line="360" w:lineRule="auto"/>
      </w:pPr>
      <w:r>
        <w:rPr>
          <w:lang w:val="en-US"/>
        </w:rPr>
        <w:t>Now</w:t>
      </w:r>
      <w:r w:rsidRPr="002D44AC">
        <w:t>.</w:t>
      </w:r>
      <w:r>
        <w:t>get</w:t>
      </w:r>
      <w:r>
        <w:rPr>
          <w:lang w:val="en-US"/>
        </w:rPr>
        <w:t>Mounth</w:t>
      </w:r>
      <w:r w:rsidRPr="002D44AC">
        <w:t xml:space="preserve">() – </w:t>
      </w:r>
      <w:r>
        <w:t>получить месяц</w:t>
      </w:r>
    </w:p>
    <w:p w:rsidR="002D44AC" w:rsidRDefault="002D44AC" w:rsidP="002D44AC">
      <w:pPr>
        <w:spacing w:line="360" w:lineRule="auto"/>
      </w:pPr>
      <w:r>
        <w:rPr>
          <w:lang w:val="en-US"/>
        </w:rPr>
        <w:t>Now</w:t>
      </w:r>
      <w:r w:rsidRPr="002D44AC">
        <w:t>.</w:t>
      </w:r>
      <w:r>
        <w:rPr>
          <w:lang w:val="en-US"/>
        </w:rPr>
        <w:t>getDate</w:t>
      </w:r>
      <w:r w:rsidRPr="002D44AC">
        <w:t xml:space="preserve">() – </w:t>
      </w:r>
      <w:r>
        <w:t>получить день</w:t>
      </w:r>
    </w:p>
    <w:p w:rsidR="006A4229" w:rsidRPr="001930BA" w:rsidRDefault="006A4229" w:rsidP="002D44AC">
      <w:pPr>
        <w:spacing w:line="360" w:lineRule="auto"/>
      </w:pPr>
      <w:r>
        <w:t xml:space="preserve">Итд </w:t>
      </w:r>
      <w:r>
        <w:rPr>
          <w:lang w:val="en-US"/>
        </w:rPr>
        <w:t>getSEconds</w:t>
      </w:r>
      <w:r w:rsidRPr="001930BA">
        <w:t>….</w:t>
      </w:r>
    </w:p>
    <w:p w:rsidR="001D54DF" w:rsidRDefault="001D54DF" w:rsidP="002D44AC">
      <w:pPr>
        <w:spacing w:line="360" w:lineRule="auto"/>
      </w:pPr>
      <w:r>
        <w:rPr>
          <w:lang w:val="en-US"/>
        </w:rPr>
        <w:t>Now</w:t>
      </w:r>
      <w:r w:rsidRPr="002D44AC">
        <w:t>.</w:t>
      </w:r>
      <w:r>
        <w:rPr>
          <w:lang w:val="en-US"/>
        </w:rPr>
        <w:t>getDay</w:t>
      </w:r>
      <w:r w:rsidRPr="002D44AC">
        <w:t>()</w:t>
      </w:r>
      <w:r w:rsidRPr="001D54DF">
        <w:t xml:space="preserve"> –</w:t>
      </w:r>
      <w:r w:rsidR="006C28C0">
        <w:t xml:space="preserve"> получить д</w:t>
      </w:r>
      <w:r w:rsidRPr="001D54DF">
        <w:t xml:space="preserve">ень недели. </w:t>
      </w:r>
      <w:r>
        <w:t>Нумерация начинается с воскресенья(0) и суббота (6)</w:t>
      </w:r>
      <w:r w:rsidR="006C28C0">
        <w:t>. Получаем ответ в виде числа. 1 будет понедельник</w:t>
      </w:r>
    </w:p>
    <w:p w:rsidR="00F32982" w:rsidRDefault="00F32982" w:rsidP="002D44AC">
      <w:pPr>
        <w:spacing w:line="360" w:lineRule="auto"/>
      </w:pPr>
      <w:r>
        <w:t>Все методы выше возвращают значение в соответствии с местным часовым поясом</w:t>
      </w:r>
      <w:r w:rsidR="009827DB">
        <w:t xml:space="preserve">. НО иногда нам может потребоваться часовой пояс, который называется </w:t>
      </w:r>
      <w:r w:rsidR="009827DB">
        <w:rPr>
          <w:lang w:val="en-US"/>
        </w:rPr>
        <w:t>UTC</w:t>
      </w:r>
      <w:r w:rsidR="00292245" w:rsidRPr="00292245">
        <w:t xml:space="preserve">(+0). </w:t>
      </w:r>
      <w:r w:rsidR="00292245">
        <w:t xml:space="preserve">Поэтому у всех методов выше есть аналоги, которым просто прибавляется </w:t>
      </w:r>
      <w:r w:rsidR="00292245">
        <w:rPr>
          <w:lang w:val="en-US"/>
        </w:rPr>
        <w:t>UTC</w:t>
      </w:r>
      <w:r w:rsidR="00292245" w:rsidRPr="00292245">
        <w:t xml:space="preserve">.   </w:t>
      </w:r>
      <w:r w:rsidR="00292245">
        <w:rPr>
          <w:lang w:val="en-US"/>
        </w:rPr>
        <w:t>Now</w:t>
      </w:r>
      <w:r w:rsidR="00292245" w:rsidRPr="002D44AC">
        <w:t>.</w:t>
      </w:r>
      <w:r w:rsidR="00292245">
        <w:rPr>
          <w:lang w:val="en-US"/>
        </w:rPr>
        <w:t>getUTCHours</w:t>
      </w:r>
      <w:r w:rsidR="00292245" w:rsidRPr="002D44AC">
        <w:t>()</w:t>
      </w:r>
    </w:p>
    <w:p w:rsidR="00BD733F" w:rsidRDefault="00BD733F" w:rsidP="002D44AC">
      <w:pPr>
        <w:spacing w:line="360" w:lineRule="auto"/>
      </w:pPr>
    </w:p>
    <w:p w:rsidR="00BD733F" w:rsidRDefault="00BD733F" w:rsidP="002D44AC">
      <w:pPr>
        <w:spacing w:line="360" w:lineRule="auto"/>
      </w:pPr>
      <w:r>
        <w:rPr>
          <w:lang w:val="en-US"/>
        </w:rPr>
        <w:t>Now</w:t>
      </w:r>
      <w:r w:rsidRPr="002D44AC">
        <w:t>.</w:t>
      </w:r>
      <w:r>
        <w:rPr>
          <w:lang w:val="en-US"/>
        </w:rPr>
        <w:t>getTimeZoneOf</w:t>
      </w:r>
      <w:r w:rsidR="00F361F3">
        <w:t>set</w:t>
      </w:r>
      <w:r w:rsidR="00F361F3" w:rsidRPr="00F361F3">
        <w:t>()</w:t>
      </w:r>
      <w:r w:rsidRPr="00BD733F">
        <w:t xml:space="preserve">  - получается разница между нашим часовым поясом и </w:t>
      </w:r>
      <w:r>
        <w:rPr>
          <w:lang w:val="en-US"/>
        </w:rPr>
        <w:t>UTC</w:t>
      </w:r>
      <w:r w:rsidRPr="00BD733F">
        <w:t xml:space="preserve">. </w:t>
      </w:r>
      <w:r>
        <w:t>Результат в минутах.</w:t>
      </w:r>
    </w:p>
    <w:p w:rsidR="00AA5527" w:rsidRDefault="00FA1514" w:rsidP="002D44AC">
      <w:pPr>
        <w:spacing w:line="360" w:lineRule="auto"/>
      </w:pPr>
      <w:r>
        <w:t xml:space="preserve"> </w:t>
      </w:r>
      <w:r w:rsidR="00F361F3">
        <w:rPr>
          <w:lang w:val="en-US"/>
        </w:rPr>
        <w:t>Now</w:t>
      </w:r>
      <w:r w:rsidR="00F361F3" w:rsidRPr="002D44AC">
        <w:t>.</w:t>
      </w:r>
      <w:r w:rsidR="00F361F3">
        <w:rPr>
          <w:lang w:val="en-US"/>
        </w:rPr>
        <w:t>getTime</w:t>
      </w:r>
      <w:r w:rsidR="00F361F3" w:rsidRPr="00F361F3">
        <w:t>()</w:t>
      </w:r>
      <w:r w:rsidR="00F361F3" w:rsidRPr="00BD733F">
        <w:t xml:space="preserve">  </w:t>
      </w:r>
      <w:r>
        <w:t xml:space="preserve">- возвращает </w:t>
      </w:r>
      <w:r>
        <w:rPr>
          <w:lang w:val="en-US"/>
        </w:rPr>
        <w:t>time</w:t>
      </w:r>
      <w:r w:rsidRPr="00FA1514">
        <w:t xml:space="preserve"> </w:t>
      </w:r>
      <w:r>
        <w:rPr>
          <w:lang w:val="en-US"/>
        </w:rPr>
        <w:t>stamp</w:t>
      </w:r>
      <w:r w:rsidRPr="00FA1514">
        <w:t xml:space="preserve"> </w:t>
      </w:r>
      <w:r>
        <w:t>– количество миллисекунд с 01.01.1970</w:t>
      </w:r>
    </w:p>
    <w:p w:rsidR="00AA5527" w:rsidRPr="00E72641" w:rsidRDefault="00AA5527" w:rsidP="00AA5527">
      <w:pPr>
        <w:spacing w:line="360" w:lineRule="auto"/>
      </w:pPr>
      <w:r w:rsidRPr="001A07B1">
        <w:rPr>
          <w:u w:val="single"/>
        </w:rPr>
        <w:t>Установка компонентов даты</w:t>
      </w:r>
      <w:r w:rsidR="00E72641">
        <w:t xml:space="preserve">. Тоже самое только через </w:t>
      </w:r>
      <w:r w:rsidR="00E72641">
        <w:rPr>
          <w:lang w:val="en-US"/>
        </w:rPr>
        <w:t>set</w:t>
      </w:r>
    </w:p>
    <w:p w:rsidR="00E72641" w:rsidRDefault="00E72641" w:rsidP="00AA5527">
      <w:pPr>
        <w:spacing w:line="360" w:lineRule="auto"/>
      </w:pPr>
      <w:r>
        <w:rPr>
          <w:lang w:val="en-US"/>
        </w:rPr>
        <w:t>Now</w:t>
      </w:r>
      <w:r w:rsidRPr="002D44AC">
        <w:t>.</w:t>
      </w:r>
      <w:r>
        <w:rPr>
          <w:lang w:val="en-US"/>
        </w:rPr>
        <w:t>setHours</w:t>
      </w:r>
      <w:r w:rsidRPr="001930BA">
        <w:t>(18</w:t>
      </w:r>
      <w:r w:rsidR="001738B3" w:rsidRPr="001930BA">
        <w:t>, 15</w:t>
      </w:r>
      <w:r w:rsidRPr="001930BA">
        <w:t>);</w:t>
      </w:r>
      <w:r w:rsidR="001738B3" w:rsidRPr="001930BA">
        <w:t xml:space="preserve"> - </w:t>
      </w:r>
      <w:r w:rsidR="001738B3">
        <w:t>установка 18 часов 15 минут</w:t>
      </w:r>
    </w:p>
    <w:p w:rsidR="00EC77D5" w:rsidRDefault="00EC77D5" w:rsidP="00AA5527">
      <w:pPr>
        <w:spacing w:line="360" w:lineRule="auto"/>
      </w:pPr>
    </w:p>
    <w:p w:rsidR="00EC77D5" w:rsidRDefault="00EC77D5" w:rsidP="00AA5527">
      <w:pPr>
        <w:spacing w:line="360" w:lineRule="auto"/>
      </w:pPr>
      <w:r>
        <w:t xml:space="preserve">Можно  также узнать разницу дат так как они в миллисекундах и вычитаются как обычные числа. </w:t>
      </w:r>
    </w:p>
    <w:p w:rsidR="00EC77D5" w:rsidRDefault="00EC77D5" w:rsidP="00AA5527">
      <w:pPr>
        <w:spacing w:line="360" w:lineRule="auto"/>
        <w:rPr>
          <w:lang w:val="en-US"/>
        </w:rPr>
      </w:pPr>
      <w:r w:rsidRPr="00EC77D5">
        <w:rPr>
          <w:lang w:val="en-US"/>
        </w:rPr>
        <w:t>(</w:t>
      </w:r>
      <w:r>
        <w:rPr>
          <w:lang w:val="en-US"/>
        </w:rPr>
        <w:t>new</w:t>
      </w:r>
      <w:r w:rsidRPr="00EC77D5">
        <w:rPr>
          <w:lang w:val="en-US"/>
        </w:rPr>
        <w:t xml:space="preserve"> </w:t>
      </w:r>
      <w:r>
        <w:rPr>
          <w:lang w:val="en-US"/>
        </w:rPr>
        <w:t>Date</w:t>
      </w:r>
      <w:r w:rsidRPr="00EC77D5">
        <w:rPr>
          <w:lang w:val="en-US"/>
        </w:rPr>
        <w:t>('2022-04-15')</w:t>
      </w:r>
      <w:r>
        <w:rPr>
          <w:lang w:val="en-US"/>
        </w:rPr>
        <w:t xml:space="preserve"> - new</w:t>
      </w:r>
      <w:r w:rsidRPr="00EC77D5">
        <w:rPr>
          <w:lang w:val="en-US"/>
        </w:rPr>
        <w:t xml:space="preserve"> </w:t>
      </w:r>
      <w:r>
        <w:rPr>
          <w:lang w:val="en-US"/>
        </w:rPr>
        <w:t>Date</w:t>
      </w:r>
      <w:r w:rsidRPr="00EC77D5">
        <w:rPr>
          <w:lang w:val="en-US"/>
        </w:rPr>
        <w:t>('2022-04-14'))</w:t>
      </w:r>
    </w:p>
    <w:p w:rsidR="002C2A61" w:rsidRDefault="002C2A61" w:rsidP="00AA5527">
      <w:pPr>
        <w:spacing w:line="360" w:lineRule="auto"/>
        <w:rPr>
          <w:lang w:val="en-US"/>
        </w:rPr>
      </w:pPr>
    </w:p>
    <w:p w:rsidR="002C2A61" w:rsidRPr="00677BBB" w:rsidRDefault="002C2A61" w:rsidP="00AA5527">
      <w:pPr>
        <w:spacing w:line="360" w:lineRule="auto"/>
      </w:pPr>
      <w:r w:rsidRPr="00677BBB">
        <w:t>Date.now() для быстрого получения текущего времени в формате таймстампа.</w:t>
      </w:r>
    </w:p>
    <w:p w:rsidR="002C2A61" w:rsidRPr="00677BBB" w:rsidRDefault="002C2A61" w:rsidP="00AA5527">
      <w:pPr>
        <w:spacing w:line="360" w:lineRule="auto"/>
      </w:pPr>
      <w:r w:rsidRPr="00677BBB">
        <w:lastRenderedPageBreak/>
        <w:t>Семантически он эквивалентен new Date().getTime(), однако метод не создаёт промежуточный объект Date. Так что этот способ работает быстрее и не нагружает сборщик мусора.</w:t>
      </w:r>
    </w:p>
    <w:p w:rsidR="00452B64" w:rsidRDefault="00452B64" w:rsidP="00AA5527">
      <w:pPr>
        <w:spacing w:line="360" w:lineRule="auto"/>
        <w:rPr>
          <w:rFonts w:ascii="Segoe UI" w:hAnsi="Segoe UI" w:cs="Segoe UI"/>
          <w:color w:val="313130"/>
          <w:shd w:val="clear" w:color="auto" w:fill="FFFFFF"/>
        </w:rPr>
      </w:pPr>
    </w:p>
    <w:p w:rsidR="00A342DE" w:rsidRDefault="00452B64" w:rsidP="00AA5527">
      <w:pPr>
        <w:spacing w:line="360" w:lineRule="auto"/>
        <w:rPr>
          <w:b/>
          <w:sz w:val="32"/>
          <w:szCs w:val="32"/>
        </w:rPr>
      </w:pPr>
      <w:r w:rsidRPr="00452B64">
        <w:rPr>
          <w:b/>
          <w:sz w:val="32"/>
          <w:szCs w:val="32"/>
        </w:rPr>
        <w:t>Параметры документа, окна и работа с ними</w:t>
      </w:r>
    </w:p>
    <w:p w:rsidR="00677BBB" w:rsidRDefault="00677BBB" w:rsidP="00AA5527">
      <w:pPr>
        <w:spacing w:line="360" w:lineRule="auto"/>
      </w:pPr>
      <w:r w:rsidRPr="00230F26">
        <w:t>Document</w:t>
      </w:r>
      <w:r w:rsidRPr="00677BBB">
        <w:t xml:space="preserve"> – это объект, который содержит всю нашу </w:t>
      </w:r>
      <w:r w:rsidRPr="00230F26">
        <w:t>html</w:t>
      </w:r>
      <w:r w:rsidRPr="00677BBB">
        <w:t xml:space="preserve"> структуру</w:t>
      </w:r>
      <w:r>
        <w:t>.</w:t>
      </w:r>
    </w:p>
    <w:p w:rsidR="00E46D9A" w:rsidRDefault="00E46D9A" w:rsidP="00AA5527">
      <w:pPr>
        <w:spacing w:line="360" w:lineRule="auto"/>
      </w:pPr>
      <w:r w:rsidRPr="00230F26">
        <w:t>Window</w:t>
      </w:r>
      <w:r w:rsidRPr="00E46D9A">
        <w:t xml:space="preserve"> –</w:t>
      </w:r>
      <w:r>
        <w:t xml:space="preserve"> это </w:t>
      </w:r>
      <w:r w:rsidR="00A97DD5">
        <w:t xml:space="preserve">объект. Это </w:t>
      </w:r>
      <w:r>
        <w:t xml:space="preserve">окно в котором показывается наш </w:t>
      </w:r>
      <w:r w:rsidRPr="00230F26">
        <w:t>document</w:t>
      </w:r>
      <w:r w:rsidRPr="00E46D9A">
        <w:t xml:space="preserve">. </w:t>
      </w:r>
      <w:r>
        <w:t>Тот контент, который мы видим на сайте.</w:t>
      </w:r>
    </w:p>
    <w:p w:rsidR="00F77374" w:rsidRDefault="00F77374" w:rsidP="00AA5527">
      <w:pPr>
        <w:spacing w:line="360" w:lineRule="auto"/>
      </w:pPr>
      <w:r>
        <w:rPr>
          <w:lang w:val="en-US"/>
        </w:rPr>
        <w:t>Screen</w:t>
      </w:r>
      <w:r w:rsidRPr="00F77374">
        <w:t xml:space="preserve"> –</w:t>
      </w:r>
      <w:r w:rsidR="00A97DD5">
        <w:t xml:space="preserve"> это объект. Это</w:t>
      </w:r>
      <w:r>
        <w:t xml:space="preserve"> экран. Весь наш видимый монитор.</w:t>
      </w:r>
    </w:p>
    <w:p w:rsidR="009250B2" w:rsidRDefault="009250B2" w:rsidP="00AA5527">
      <w:pPr>
        <w:spacing w:line="360" w:lineRule="auto"/>
      </w:pPr>
    </w:p>
    <w:p w:rsidR="009250B2" w:rsidRDefault="009250B2" w:rsidP="00AA5527">
      <w:pPr>
        <w:spacing w:line="360" w:lineRule="auto"/>
      </w:pPr>
    </w:p>
    <w:p w:rsidR="009250B2" w:rsidRDefault="009250B2" w:rsidP="00AA5527">
      <w:pPr>
        <w:spacing w:line="360" w:lineRule="auto"/>
      </w:pPr>
    </w:p>
    <w:p w:rsidR="009250B2" w:rsidRDefault="009250B2" w:rsidP="00AA5527">
      <w:pPr>
        <w:spacing w:line="360" w:lineRule="auto"/>
      </w:pPr>
      <w:r>
        <w:t xml:space="preserve">Все эти значения измеряются в пикселях. Но в коде </w:t>
      </w:r>
      <w:r>
        <w:rPr>
          <w:lang w:val="en-US"/>
        </w:rPr>
        <w:t>JS</w:t>
      </w:r>
      <w:r w:rsidRPr="009250B2">
        <w:t xml:space="preserve"> </w:t>
      </w:r>
      <w:r>
        <w:t>они пишутся без единиц измерения.</w:t>
      </w:r>
    </w:p>
    <w:p w:rsidR="009250B2" w:rsidRPr="009250B2" w:rsidRDefault="00BC7777" w:rsidP="00AA5527">
      <w:pPr>
        <w:spacing w:line="360" w:lineRule="auto"/>
      </w:pPr>
      <w:r>
        <w:pict>
          <v:shape id="_x0000_i1027" type="#_x0000_t75" style="width:353.2pt;height:317.2pt">
            <v:imagedata r:id="rId29" o:title="metric-all"/>
          </v:shape>
        </w:pict>
      </w:r>
    </w:p>
    <w:p w:rsidR="00A342DE" w:rsidRDefault="00A342DE" w:rsidP="00AA5527">
      <w:pPr>
        <w:spacing w:line="360" w:lineRule="auto"/>
        <w:rPr>
          <w:rFonts w:ascii="Segoe UI" w:hAnsi="Segoe UI" w:cs="Segoe UI"/>
          <w:color w:val="313130"/>
          <w:shd w:val="clear" w:color="auto" w:fill="FFFFFF"/>
        </w:rPr>
      </w:pPr>
    </w:p>
    <w:p w:rsidR="00A342DE" w:rsidRPr="00230F26" w:rsidRDefault="001B28B2" w:rsidP="00AA5527">
      <w:pPr>
        <w:spacing w:line="360" w:lineRule="auto"/>
      </w:pPr>
      <w:r w:rsidRPr="00230F26">
        <w:lastRenderedPageBreak/>
        <w:t>clientWith, clientHeight – ширина или высота элемента включая пединги, но без border и прокрутки справа</w:t>
      </w:r>
      <w:r w:rsidR="0022206B" w:rsidRPr="00230F26">
        <w:t>. Такие параметры нужны в js так как размер в пикселях не всегда можно получить из css так как там может быть все задано в процентах.</w:t>
      </w:r>
    </w:p>
    <w:p w:rsidR="007C76DC" w:rsidRPr="00230F26" w:rsidRDefault="007C76DC" w:rsidP="00AA5527">
      <w:pPr>
        <w:spacing w:line="360" w:lineRule="auto"/>
      </w:pPr>
      <w:r w:rsidRPr="00230F26">
        <w:t>offsetHeight, ofsetWidth - ширина или высота элемента включая пединги, бордер и марджин.</w:t>
      </w:r>
    </w:p>
    <w:p w:rsidR="00F00B64" w:rsidRPr="00230F26" w:rsidRDefault="00F00B64" w:rsidP="00AA5527">
      <w:pPr>
        <w:spacing w:line="360" w:lineRule="auto"/>
      </w:pPr>
      <w:r w:rsidRPr="00230F26">
        <w:t>scrollHeight – высота всего элемента</w:t>
      </w:r>
      <w:r w:rsidR="004528E9" w:rsidRPr="00230F26">
        <w:t xml:space="preserve"> в целом. Даже если мы его не видим весь на экране.</w:t>
      </w:r>
    </w:p>
    <w:p w:rsidR="00B0110C" w:rsidRPr="00230F26" w:rsidRDefault="00B0110C" w:rsidP="00AA5527">
      <w:pPr>
        <w:spacing w:line="360" w:lineRule="auto"/>
      </w:pPr>
      <w:r w:rsidRPr="00230F26">
        <w:t>scrollTop</w:t>
      </w:r>
      <w:r w:rsidR="00F62542" w:rsidRPr="00230F26">
        <w:t>, scrollLeft</w:t>
      </w:r>
      <w:r w:rsidRPr="00230F26">
        <w:t xml:space="preserve"> - Сколько есть пролистанного контента, который не показывается.</w:t>
      </w:r>
      <w:r w:rsidR="00F62542" w:rsidRPr="00230F26">
        <w:t xml:space="preserve"> Эти значения в отличие от предыдущих могут быть модифицированны.</w:t>
      </w:r>
      <w:r w:rsidR="00AC56E8" w:rsidRPr="00230F26">
        <w:t xml:space="preserve"> Div.scrollTop. Если нам нужно получить это значение для объекта document, то это делается так document.documentElement.scrollTop.</w:t>
      </w:r>
    </w:p>
    <w:p w:rsidR="00141D54" w:rsidRPr="00230F26" w:rsidRDefault="00141D54" w:rsidP="00AA5527">
      <w:pPr>
        <w:spacing w:line="360" w:lineRule="auto"/>
      </w:pPr>
      <w:r w:rsidRPr="00230F26">
        <w:t>scrollBy(откуда, насколько проскролить)- скролим на определнную величину от отпределнного положения(не обязательно от верха)</w:t>
      </w:r>
    </w:p>
    <w:p w:rsidR="00326F9C" w:rsidRDefault="00326F9C" w:rsidP="00AA5527">
      <w:pPr>
        <w:spacing w:line="360" w:lineRule="auto"/>
      </w:pPr>
      <w:r w:rsidRPr="00230F26">
        <w:t>scrollTo</w:t>
      </w:r>
    </w:p>
    <w:p w:rsidR="004B5E68" w:rsidRPr="00B40724" w:rsidRDefault="004B5E68" w:rsidP="00AA5527">
      <w:pPr>
        <w:spacing w:line="360" w:lineRule="auto"/>
      </w:pPr>
      <w:r w:rsidRPr="00A52ABF">
        <w:t xml:space="preserve">Свойство </w:t>
      </w:r>
      <w:r>
        <w:rPr>
          <w:lang w:val="en-US"/>
        </w:rPr>
        <w:t>pageYOffset</w:t>
      </w:r>
      <w:r w:rsidRPr="00A52ABF">
        <w:t xml:space="preserve"> </w:t>
      </w:r>
      <w:r>
        <w:t>– показывает сколько пикселей отлистал пользователь сверху.</w:t>
      </w:r>
      <w:r w:rsidRPr="004B5E68">
        <w:t xml:space="preserve"> </w:t>
      </w:r>
      <w:r w:rsidRPr="00B40724">
        <w:t>(</w:t>
      </w:r>
      <w:r>
        <w:rPr>
          <w:lang w:val="en-US"/>
        </w:rPr>
        <w:t>window</w:t>
      </w:r>
      <w:r w:rsidRPr="00B40724">
        <w:t xml:space="preserve">. </w:t>
      </w:r>
      <w:r>
        <w:rPr>
          <w:lang w:val="en-US"/>
        </w:rPr>
        <w:t>pageYOffset</w:t>
      </w:r>
      <w:r w:rsidRPr="00B40724">
        <w:t>)</w:t>
      </w:r>
    </w:p>
    <w:p w:rsidR="00230F26" w:rsidRPr="00395BDB" w:rsidRDefault="00230F26" w:rsidP="00AA5527">
      <w:pPr>
        <w:spacing w:line="360" w:lineRule="auto"/>
        <w:rPr>
          <w:rFonts w:ascii="Segoe UI" w:hAnsi="Segoe UI" w:cs="Segoe UI"/>
          <w:color w:val="313130"/>
          <w:shd w:val="clear" w:color="auto" w:fill="FFFFFF"/>
        </w:rPr>
      </w:pPr>
    </w:p>
    <w:p w:rsidR="002C3DB6" w:rsidRPr="00230F26" w:rsidRDefault="005D1714" w:rsidP="00AA5527">
      <w:pPr>
        <w:spacing w:line="360" w:lineRule="auto"/>
      </w:pPr>
      <w:r w:rsidRPr="00230F26">
        <w:t>В JS значения координат начинается в левом верхнем углу экрана.</w:t>
      </w:r>
      <w:r w:rsidR="00573F48" w:rsidRPr="00230F26">
        <w:t xml:space="preserve"> Div.</w:t>
      </w:r>
      <w:r w:rsidR="002A79BB" w:rsidRPr="00230F26">
        <w:t>getBoundingClientRect() – получить координаты элемента</w:t>
      </w:r>
    </w:p>
    <w:p w:rsidR="00656B00" w:rsidRPr="00230F26" w:rsidRDefault="00883438" w:rsidP="00AA5527">
      <w:pPr>
        <w:spacing w:line="360" w:lineRule="auto"/>
      </w:pPr>
      <w:r w:rsidRPr="00230F26">
        <w:t xml:space="preserve">Как получить стили, которые </w:t>
      </w:r>
      <w:r w:rsidR="00D97DC2" w:rsidRPr="00230F26">
        <w:t xml:space="preserve">уже </w:t>
      </w:r>
      <w:r w:rsidRPr="00230F26">
        <w:t xml:space="preserve">применены </w:t>
      </w:r>
      <w:r w:rsidR="00D97DC2" w:rsidRPr="00230F26">
        <w:t xml:space="preserve">к элементу </w:t>
      </w:r>
      <w:r w:rsidRPr="00230F26">
        <w:t>при помощи css</w:t>
      </w:r>
      <w:r w:rsidR="00D97DC2" w:rsidRPr="00230F26">
        <w:t>.</w:t>
      </w:r>
    </w:p>
    <w:p w:rsidR="003A7A7C" w:rsidRPr="00230F26" w:rsidRDefault="003A7A7C" w:rsidP="00AA5527">
      <w:pPr>
        <w:spacing w:line="360" w:lineRule="auto"/>
      </w:pPr>
      <w:r w:rsidRPr="00230F26">
        <w:t>Var abc = window.getComputedStyle(div</w:t>
      </w:r>
      <w:r w:rsidR="00D3023F" w:rsidRPr="00230F26">
        <w:t>, второй параметр только для псевдоэлементов</w:t>
      </w:r>
      <w:r w:rsidRPr="00230F26">
        <w:t>);</w:t>
      </w:r>
    </w:p>
    <w:p w:rsidR="007E2FB0" w:rsidRPr="00230F26" w:rsidRDefault="007E2FB0" w:rsidP="00AA5527">
      <w:pPr>
        <w:spacing w:line="360" w:lineRule="auto"/>
      </w:pPr>
      <w:r w:rsidRPr="00230F26">
        <w:t>Стили которые уже были применены к элементу</w:t>
      </w:r>
      <w:r w:rsidR="00656B00" w:rsidRPr="00230F26">
        <w:t xml:space="preserve"> можно посмотреть во вкладке Computed</w:t>
      </w:r>
    </w:p>
    <w:p w:rsidR="00656B00" w:rsidRDefault="00656B00" w:rsidP="00AA5527">
      <w:pPr>
        <w:spacing w:line="360" w:lineRule="auto"/>
        <w:rPr>
          <w:rFonts w:ascii="Segoe UI" w:hAnsi="Segoe UI" w:cs="Segoe UI"/>
          <w:color w:val="313130"/>
          <w:shd w:val="clear" w:color="auto" w:fill="FFFFFF"/>
        </w:rPr>
      </w:pPr>
      <w:r>
        <w:rPr>
          <w:rFonts w:ascii="Segoe UI" w:hAnsi="Segoe UI" w:cs="Segoe UI"/>
          <w:noProof/>
          <w:color w:val="313130"/>
          <w:shd w:val="clear" w:color="auto" w:fill="FFFFFF"/>
          <w:lang w:val="en-US"/>
        </w:rPr>
        <w:drawing>
          <wp:inline distT="0" distB="0" distL="0" distR="0">
            <wp:extent cx="5940425" cy="17208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488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0C" w:rsidRPr="00230F26" w:rsidRDefault="005B540C" w:rsidP="00AA5527">
      <w:pPr>
        <w:spacing w:line="360" w:lineRule="auto"/>
      </w:pPr>
      <w:r w:rsidRPr="00230F26">
        <w:t>ComputedStyle – это стили которые идут из CSS и они появятся на странице вначале.</w:t>
      </w:r>
    </w:p>
    <w:p w:rsidR="005B540C" w:rsidRPr="00230F26" w:rsidRDefault="005B540C" w:rsidP="00AA5527">
      <w:pPr>
        <w:spacing w:line="360" w:lineRule="auto"/>
      </w:pPr>
      <w:r w:rsidRPr="00230F26">
        <w:t>InlineStyle- это стили заданные из js. Они прописываются прямо в тег при помощи JS.</w:t>
      </w:r>
    </w:p>
    <w:p w:rsidR="005A3CDD" w:rsidRPr="00230F26" w:rsidRDefault="005A3CDD" w:rsidP="00AA5527">
      <w:pPr>
        <w:spacing w:line="360" w:lineRule="auto"/>
      </w:pPr>
      <w:r w:rsidRPr="00230F26">
        <w:t>InlineStyle более приоритетные, чем ComputedStyle.</w:t>
      </w:r>
    </w:p>
    <w:p w:rsidR="006413F5" w:rsidRDefault="006413F5" w:rsidP="00AA5527">
      <w:pPr>
        <w:spacing w:line="360" w:lineRule="auto"/>
        <w:rPr>
          <w:rFonts w:ascii="Segoe UI" w:hAnsi="Segoe UI" w:cs="Segoe UI"/>
          <w:color w:val="313130"/>
          <w:shd w:val="clear" w:color="auto" w:fill="FFFFFF"/>
        </w:rPr>
      </w:pPr>
    </w:p>
    <w:p w:rsidR="00FA2557" w:rsidRPr="00FA2557" w:rsidRDefault="00FA2557" w:rsidP="00AA5527">
      <w:pPr>
        <w:spacing w:line="360" w:lineRule="auto"/>
        <w:rPr>
          <w:b/>
          <w:sz w:val="32"/>
          <w:szCs w:val="32"/>
        </w:rPr>
      </w:pPr>
      <w:r w:rsidRPr="00FA2557">
        <w:rPr>
          <w:b/>
          <w:sz w:val="32"/>
          <w:szCs w:val="32"/>
        </w:rPr>
        <w:t>Создаем модальное окно</w:t>
      </w:r>
    </w:p>
    <w:p w:rsidR="006413F5" w:rsidRPr="00230F26" w:rsidRDefault="006413F5" w:rsidP="00AA5527">
      <w:pPr>
        <w:spacing w:line="360" w:lineRule="auto"/>
      </w:pPr>
      <w:r w:rsidRPr="00230F26">
        <w:t>Тригеры – это те элементы, которые вызывают последующее действие.</w:t>
      </w:r>
      <w:r w:rsidR="00DA34BF" w:rsidRPr="00230F26">
        <w:t xml:space="preserve"> (Элементы на которых висят отбработчики называются тригерами?)</w:t>
      </w:r>
    </w:p>
    <w:p w:rsidR="00996AC0" w:rsidRPr="00230F26" w:rsidRDefault="00996AC0" w:rsidP="00AA5527">
      <w:pPr>
        <w:spacing w:line="360" w:lineRule="auto"/>
      </w:pPr>
      <w:r w:rsidRPr="00230F26">
        <w:t>Если у нас разные элементы вызывают какое-то одно действие, то им в тегах часто прописывают какой-то общий дата-атрибут.</w:t>
      </w:r>
    </w:p>
    <w:p w:rsidR="00395BDB" w:rsidRPr="00230F26" w:rsidRDefault="00384869" w:rsidP="00AA5527">
      <w:pPr>
        <w:spacing w:line="360" w:lineRule="auto"/>
      </w:pPr>
      <w:r w:rsidRPr="00230F26">
        <w:t>keyd</w:t>
      </w:r>
      <w:r w:rsidR="00395BDB" w:rsidRPr="00230F26">
        <w:t>own – событие срабатывает тогда, когда нажимается кнопка</w:t>
      </w:r>
    </w:p>
    <w:p w:rsidR="00C078A2" w:rsidRPr="00230F26" w:rsidRDefault="00C078A2" w:rsidP="00AA5527">
      <w:pPr>
        <w:spacing w:line="360" w:lineRule="auto"/>
      </w:pPr>
      <w:r w:rsidRPr="00230F26">
        <w:t>у объекта-события есть свойство code и мы можем отслеживать его, когда нажимаем на какую-то кнопку клавиатуры. У каждой кнопки есть свой уникальный code.</w:t>
      </w:r>
    </w:p>
    <w:p w:rsidR="00A342DE" w:rsidRDefault="00281F21" w:rsidP="00AA5527">
      <w:pPr>
        <w:spacing w:line="360" w:lineRule="auto"/>
      </w:pPr>
      <w:hyperlink r:id="rId31" w:history="1">
        <w:r w:rsidR="004D544E" w:rsidRPr="00230F26">
          <w:t>https://keycode.info/</w:t>
        </w:r>
      </w:hyperlink>
      <w:r w:rsidR="004D544E" w:rsidRPr="00230F26">
        <w:t xml:space="preserve">  - узнать код любой клавиши и не только</w:t>
      </w:r>
    </w:p>
    <w:p w:rsidR="001F22B8" w:rsidRDefault="001F22B8" w:rsidP="00AA5527">
      <w:pPr>
        <w:spacing w:line="360" w:lineRule="auto"/>
      </w:pPr>
      <w:r>
        <w:t xml:space="preserve">В нашей задаче модальное окно это окно которые открывается на весь экран, но мы этого не видим. Мы можем увидить это если наведем на блок </w:t>
      </w:r>
      <w:r w:rsidRPr="001F22B8">
        <w:t>&lt;div class="modal"&gt;</w:t>
      </w:r>
      <w:r>
        <w:t xml:space="preserve">,  а вот само окно с информацией находится в блоке </w:t>
      </w:r>
      <w:r w:rsidRPr="001F22B8">
        <w:t>&lt;div class="modal__dialog"&gt;</w:t>
      </w:r>
      <w:r>
        <w:t xml:space="preserve">. Поэтому когда мы кликаем в видимое окно мы попадаем в </w:t>
      </w:r>
      <w:r w:rsidRPr="001F22B8">
        <w:t>modal__dialog</w:t>
      </w:r>
      <w:r>
        <w:t>, а когда в невидимую часть, то попадаем в modal.</w:t>
      </w:r>
    </w:p>
    <w:p w:rsidR="001F22B8" w:rsidRPr="001F22B8" w:rsidRDefault="001F22B8" w:rsidP="00AA5527">
      <w:pPr>
        <w:spacing w:line="360" w:lineRule="auto"/>
      </w:pPr>
      <w:r>
        <w:t xml:space="preserve">П.С. </w:t>
      </w:r>
      <w:r w:rsidRPr="001F22B8">
        <w:t>modal__dialog</w:t>
      </w:r>
      <w:r>
        <w:t xml:space="preserve"> находится внутри блока modal и почему браузер различает в какое окно мы ткули не понятно, так как если рассматривать всплытие событий у нас сработает 2 события если мы кликнем 1 раз на дочерний элемент который находится внутри родительского?</w:t>
      </w:r>
    </w:p>
    <w:p w:rsidR="00230F26" w:rsidRPr="00230F26" w:rsidRDefault="00230F26" w:rsidP="00AA5527">
      <w:pPr>
        <w:spacing w:line="360" w:lineRule="auto"/>
        <w:rPr>
          <w:b/>
        </w:rPr>
      </w:pPr>
      <w:r w:rsidRPr="00230F26">
        <w:rPr>
          <w:b/>
        </w:rPr>
        <w:t>Модификация модального окна</w:t>
      </w:r>
    </w:p>
    <w:p w:rsidR="00230F26" w:rsidRPr="00A52ABF" w:rsidRDefault="0021731A" w:rsidP="00AA5527">
      <w:pPr>
        <w:spacing w:line="360" w:lineRule="auto"/>
      </w:pPr>
      <w:r>
        <w:t xml:space="preserve">Есть событие </w:t>
      </w:r>
      <w:r>
        <w:rPr>
          <w:lang w:val="en-US"/>
        </w:rPr>
        <w:t>scroll</w:t>
      </w:r>
      <w:r>
        <w:t xml:space="preserve">, которое вешается на глобальный объект </w:t>
      </w:r>
      <w:r>
        <w:rPr>
          <w:lang w:val="en-US"/>
        </w:rPr>
        <w:t>window</w:t>
      </w:r>
      <w:r w:rsidR="00A52ABF" w:rsidRPr="00A52ABF">
        <w:t>.</w:t>
      </w:r>
    </w:p>
    <w:p w:rsidR="00A52ABF" w:rsidRDefault="00A52ABF" w:rsidP="00AA5527">
      <w:pPr>
        <w:spacing w:line="360" w:lineRule="auto"/>
      </w:pPr>
      <w:r w:rsidRPr="00A52ABF">
        <w:t xml:space="preserve">Свойство </w:t>
      </w:r>
      <w:r>
        <w:rPr>
          <w:lang w:val="en-US"/>
        </w:rPr>
        <w:t>pageYOffset</w:t>
      </w:r>
      <w:r w:rsidRPr="00A52ABF">
        <w:t xml:space="preserve"> </w:t>
      </w:r>
      <w:r>
        <w:t>– показывает сколько пикселей отлистал пользователь сверху.</w:t>
      </w:r>
    </w:p>
    <w:p w:rsidR="00B662D2" w:rsidRDefault="00B662D2" w:rsidP="00AA5527">
      <w:pPr>
        <w:spacing w:line="360" w:lineRule="auto"/>
      </w:pPr>
    </w:p>
    <w:p w:rsidR="00B662D2" w:rsidRPr="00B662D2" w:rsidRDefault="00B662D2" w:rsidP="00AA5527">
      <w:pPr>
        <w:spacing w:line="360" w:lineRule="auto"/>
      </w:pPr>
      <w:r>
        <w:rPr>
          <w:b/>
          <w:sz w:val="32"/>
          <w:szCs w:val="32"/>
        </w:rPr>
        <w:t>Функции-конструкторы</w:t>
      </w:r>
    </w:p>
    <w:p w:rsidR="00AA5527" w:rsidRDefault="00F903B7" w:rsidP="002D44AC">
      <w:pPr>
        <w:spacing w:line="360" w:lineRule="auto"/>
      </w:pPr>
      <w:r>
        <w:t>По классификации функция является объектом. По идее в  нее можно записать какие-то методы и свойства.</w:t>
      </w:r>
    </w:p>
    <w:p w:rsidR="00AE72B9" w:rsidRDefault="00AE72B9" w:rsidP="00691DE9">
      <w:pPr>
        <w:spacing w:line="360" w:lineRule="auto"/>
      </w:pPr>
      <w:r w:rsidRPr="00AE72B9">
        <w:t xml:space="preserve">User.prototype.exit = finction(){} – </w:t>
      </w:r>
      <w:r>
        <w:t xml:space="preserve">так мы можем добавить прототипу </w:t>
      </w:r>
      <w:r>
        <w:rPr>
          <w:lang w:val="en-US"/>
        </w:rPr>
        <w:t>User</w:t>
      </w:r>
      <w:r w:rsidRPr="00AE72B9">
        <w:t xml:space="preserve"> </w:t>
      </w:r>
      <w:r>
        <w:t xml:space="preserve">метод </w:t>
      </w:r>
      <w:r w:rsidRPr="00AE72B9">
        <w:t>exit</w:t>
      </w:r>
      <w:r>
        <w:t xml:space="preserve"> и он будет наследорваться у всех потомков.</w:t>
      </w:r>
      <w:r w:rsidR="00937D03">
        <w:t xml:space="preserve"> – это для </w:t>
      </w:r>
      <w:r w:rsidR="00937D03">
        <w:rPr>
          <w:lang w:val="en-US"/>
        </w:rPr>
        <w:t>ES</w:t>
      </w:r>
      <w:r w:rsidR="00937D03" w:rsidRPr="00937D03">
        <w:t>5</w:t>
      </w:r>
      <w:r w:rsidR="00937D03">
        <w:t xml:space="preserve">.  </w:t>
      </w:r>
    </w:p>
    <w:p w:rsidR="00937D03" w:rsidRPr="00937D03" w:rsidRDefault="00937D03" w:rsidP="00691DE9">
      <w:pPr>
        <w:spacing w:line="360" w:lineRule="auto"/>
      </w:pPr>
      <w:r>
        <w:t xml:space="preserve">Для </w:t>
      </w:r>
      <w:r>
        <w:rPr>
          <w:lang w:val="en-US"/>
        </w:rPr>
        <w:t>ES</w:t>
      </w:r>
      <w:r w:rsidRPr="00937D03">
        <w:t xml:space="preserve">6 </w:t>
      </w:r>
      <w:r>
        <w:t xml:space="preserve">можно использовать классы м прописать метод </w:t>
      </w:r>
      <w:r>
        <w:rPr>
          <w:lang w:val="en-US"/>
        </w:rPr>
        <w:t>exit</w:t>
      </w:r>
      <w:r w:rsidRPr="00937D03">
        <w:t xml:space="preserve"> </w:t>
      </w:r>
      <w:r>
        <w:t>прям внутри класса.</w:t>
      </w:r>
    </w:p>
    <w:p w:rsidR="007D6AE0" w:rsidRPr="007D6AE0" w:rsidRDefault="007D6AE0" w:rsidP="007D6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6AE0">
        <w:rPr>
          <w:rFonts w:ascii="Times New Roman" w:eastAsia="Times New Roman" w:hAnsi="Times New Roman" w:cs="Times New Roman"/>
          <w:sz w:val="24"/>
          <w:szCs w:val="24"/>
        </w:rPr>
        <w:t>Функции-конструкторы являются обычными функциями. Но есть два соглашения:</w:t>
      </w:r>
    </w:p>
    <w:p w:rsidR="007D6AE0" w:rsidRPr="007D6AE0" w:rsidRDefault="007D6AE0" w:rsidP="007D6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6AE0">
        <w:rPr>
          <w:rFonts w:ascii="Times New Roman" w:eastAsia="Times New Roman" w:hAnsi="Times New Roman" w:cs="Times New Roman"/>
          <w:sz w:val="24"/>
          <w:szCs w:val="24"/>
        </w:rPr>
        <w:lastRenderedPageBreak/>
        <w:t>Имя функции-конструктора должно начинаться с большой буквы.</w:t>
      </w:r>
    </w:p>
    <w:p w:rsidR="007D6AE0" w:rsidRPr="007D6AE0" w:rsidRDefault="007D6AE0" w:rsidP="007D6AE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6AE0">
        <w:rPr>
          <w:rFonts w:ascii="Times New Roman" w:eastAsia="Times New Roman" w:hAnsi="Times New Roman" w:cs="Times New Roman"/>
          <w:sz w:val="24"/>
          <w:szCs w:val="24"/>
        </w:rPr>
        <w:t xml:space="preserve">Функция-конструктор должна вызываться при помощи оператора </w:t>
      </w:r>
      <w:r w:rsidRPr="007D6AE0">
        <w:rPr>
          <w:rFonts w:ascii="Courier New" w:eastAsia="Times New Roman" w:hAnsi="Courier New" w:cs="Courier New"/>
          <w:sz w:val="20"/>
          <w:szCs w:val="20"/>
        </w:rPr>
        <w:t>"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new</w:t>
      </w:r>
      <w:r w:rsidRPr="007D6AE0">
        <w:rPr>
          <w:rFonts w:ascii="Courier New" w:eastAsia="Times New Roman" w:hAnsi="Courier New" w:cs="Courier New"/>
          <w:sz w:val="20"/>
          <w:szCs w:val="20"/>
        </w:rPr>
        <w:t>"</w:t>
      </w:r>
      <w:r w:rsidRPr="007D6AE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D6AE0" w:rsidRPr="007D6AE0" w:rsidRDefault="007D6AE0" w:rsidP="007D6AE0">
      <w:pPr>
        <w:pStyle w:val="HTMLPreformatted"/>
        <w:rPr>
          <w:lang w:val="en-US" w:eastAsia="en-US"/>
        </w:rPr>
      </w:pPr>
      <w:r w:rsidRPr="007D6AE0">
        <w:rPr>
          <w:rStyle w:val="HTMLCode"/>
          <w:rFonts w:eastAsiaTheme="minorHAnsi"/>
        </w:rPr>
        <w:t xml:space="preserve"> </w:t>
      </w:r>
      <w:r w:rsidRPr="007D6AE0">
        <w:rPr>
          <w:lang w:val="en-US" w:eastAsia="en-US"/>
        </w:rPr>
        <w:t>function User(name) {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this.name = name;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this.isAdmin = false;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let user = new User("Вася");</w:t>
      </w:r>
    </w:p>
    <w:p w:rsidR="007D6AE0" w:rsidRDefault="007D6AE0" w:rsidP="00691DE9">
      <w:pPr>
        <w:spacing w:line="360" w:lineRule="auto"/>
        <w:rPr>
          <w:lang w:val="en-US"/>
        </w:rPr>
      </w:pPr>
    </w:p>
    <w:p w:rsidR="007D6AE0" w:rsidRDefault="007D6AE0" w:rsidP="00691DE9">
      <w:pPr>
        <w:spacing w:line="360" w:lineRule="auto"/>
      </w:pPr>
      <w:r>
        <w:t xml:space="preserve">Когда функция вызывается как </w:t>
      </w:r>
      <w:r w:rsidRPr="007D6AE0">
        <w:t>new User(...)</w:t>
      </w:r>
      <w:r>
        <w:t>, происходит следующее:</w:t>
      </w:r>
    </w:p>
    <w:p w:rsidR="007D6AE0" w:rsidRPr="007D6AE0" w:rsidRDefault="007D6AE0" w:rsidP="007D6AE0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7D6AE0">
        <w:t>Создаётся новый пустой объект, и он присваивается this.</w:t>
      </w:r>
    </w:p>
    <w:p w:rsidR="007D6AE0" w:rsidRPr="007D6AE0" w:rsidRDefault="007D6AE0" w:rsidP="007D6AE0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7D6AE0">
        <w:t>Выполняется код функции. Обычно он модифицирует this, добавляет туда новые свойства.</w:t>
      </w:r>
    </w:p>
    <w:p w:rsidR="007D6AE0" w:rsidRPr="007D6AE0" w:rsidRDefault="007D6AE0" w:rsidP="007D6AE0">
      <w:pPr>
        <w:numPr>
          <w:ilvl w:val="0"/>
          <w:numId w:val="16"/>
        </w:numPr>
        <w:spacing w:before="100" w:beforeAutospacing="1" w:after="100" w:afterAutospacing="1" w:line="240" w:lineRule="auto"/>
      </w:pPr>
      <w:r w:rsidRPr="007D6AE0">
        <w:t>Возвращается значение this.</w:t>
      </w:r>
    </w:p>
    <w:p w:rsidR="007D6AE0" w:rsidRDefault="007D6AE0" w:rsidP="00691DE9">
      <w:pPr>
        <w:spacing w:line="360" w:lineRule="auto"/>
      </w:pPr>
    </w:p>
    <w:p w:rsidR="007D6AE0" w:rsidRPr="007D6AE0" w:rsidRDefault="007D6AE0" w:rsidP="007D6AE0">
      <w:pPr>
        <w:spacing w:before="100" w:beforeAutospacing="1" w:after="100" w:afterAutospacing="1" w:line="240" w:lineRule="auto"/>
      </w:pPr>
      <w:r w:rsidRPr="007D6AE0">
        <w:t>Другими словами, вызов new User(...) делает примерно вот что: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function User(name) {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 xml:space="preserve">  // this = {};  (неявно)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7D6AE0">
        <w:rPr>
          <w:rFonts w:ascii="Courier New" w:eastAsia="Times New Roman" w:hAnsi="Courier New" w:cs="Courier New"/>
          <w:sz w:val="20"/>
          <w:szCs w:val="20"/>
        </w:rPr>
        <w:t xml:space="preserve">// добавляет свойства к 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D6AE0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D6AE0">
        <w:rPr>
          <w:rFonts w:ascii="Courier New" w:eastAsia="Times New Roman" w:hAnsi="Courier New" w:cs="Courier New"/>
          <w:sz w:val="20"/>
          <w:szCs w:val="20"/>
        </w:rPr>
        <w:t>.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 w:rsidRPr="007D6AE0">
        <w:rPr>
          <w:rFonts w:ascii="Courier New" w:eastAsia="Times New Roman" w:hAnsi="Courier New" w:cs="Courier New"/>
          <w:sz w:val="20"/>
          <w:szCs w:val="20"/>
        </w:rPr>
        <w:t xml:space="preserve"> = 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 w:rsidRPr="007D6AE0">
        <w:rPr>
          <w:rFonts w:ascii="Courier New" w:eastAsia="Times New Roman" w:hAnsi="Courier New" w:cs="Courier New"/>
          <w:sz w:val="20"/>
          <w:szCs w:val="20"/>
        </w:rPr>
        <w:t>;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7D6AE0">
        <w:rPr>
          <w:rFonts w:ascii="Courier New" w:eastAsia="Times New Roman" w:hAnsi="Courier New" w:cs="Courier New"/>
          <w:sz w:val="20"/>
          <w:szCs w:val="20"/>
          <w:lang w:val="en-US"/>
        </w:rPr>
        <w:t>this.isAdmin = false;</w:t>
      </w: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7D6AE0" w:rsidRPr="007D6AE0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D6AE0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 xml:space="preserve">  // return this;  (неявно)</w:t>
      </w:r>
    </w:p>
    <w:p w:rsidR="007D6AE0" w:rsidRPr="008F470E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sz w:val="20"/>
          <w:szCs w:val="20"/>
        </w:rPr>
        <w:t>}</w:t>
      </w:r>
    </w:p>
    <w:p w:rsidR="007D6AE0" w:rsidRPr="008F470E" w:rsidRDefault="007D6AE0" w:rsidP="007D6A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D6AE0" w:rsidRDefault="007D6AE0" w:rsidP="00691DE9">
      <w:pPr>
        <w:spacing w:line="360" w:lineRule="auto"/>
        <w:rPr>
          <w:rStyle w:val="HTMLCode"/>
          <w:rFonts w:eastAsiaTheme="minorHAnsi"/>
          <w:b/>
        </w:rPr>
      </w:pPr>
      <w:r>
        <w:rPr>
          <w:b/>
        </w:rPr>
        <w:t>Т</w:t>
      </w:r>
      <w:r w:rsidRPr="007D6AE0">
        <w:rPr>
          <w:b/>
        </w:rPr>
        <w:t>ехнически любая функция может бы</w:t>
      </w:r>
      <w:r>
        <w:rPr>
          <w:b/>
        </w:rPr>
        <w:t>ть использована как конструктор!</w:t>
      </w:r>
      <w:r w:rsidRPr="007D6AE0">
        <w:rPr>
          <w:b/>
        </w:rPr>
        <w:t xml:space="preserve"> То есть, каждая функция может быть вызвана при помощи оператора </w:t>
      </w:r>
      <w:r w:rsidRPr="007D6AE0">
        <w:rPr>
          <w:rStyle w:val="HTMLCode"/>
          <w:rFonts w:eastAsiaTheme="minorHAnsi"/>
          <w:b/>
        </w:rPr>
        <w:t>new</w:t>
      </w:r>
      <w:r w:rsidR="009A0F16">
        <w:rPr>
          <w:rStyle w:val="HTMLCode"/>
          <w:rFonts w:eastAsiaTheme="minorHAnsi"/>
          <w:b/>
        </w:rPr>
        <w:t>.</w:t>
      </w:r>
    </w:p>
    <w:bookmarkStart w:id="136" w:name="vozvrat-znacheniya-iz-konstruktora-retur"/>
    <w:p w:rsidR="007D6AE0" w:rsidRPr="007D6AE0" w:rsidRDefault="007D6AE0" w:rsidP="007D6AE0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instrText xml:space="preserve"> HYPERLINK "https://learn.javascript.ru/constructor-new?ysclid=l6euusihlt596866944" \l "vozvrat-znacheniya-iz-konstruktora-return" </w:instrText>
      </w: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t>Возврат значения из конструктора return</w:t>
      </w: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  <w:bookmarkEnd w:id="136"/>
    </w:p>
    <w:p w:rsidR="007D6AE0" w:rsidRDefault="007D6AE0" w:rsidP="007D6AE0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7D6AE0" w:rsidRPr="007D6AE0" w:rsidRDefault="007D6AE0" w:rsidP="007D6AE0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7D6AE0">
        <w:rPr>
          <w:rFonts w:asciiTheme="minorHAnsi" w:eastAsiaTheme="minorHAnsi" w:hAnsiTheme="minorHAnsi" w:cstheme="minorBidi"/>
          <w:color w:val="auto"/>
          <w:sz w:val="22"/>
          <w:szCs w:val="22"/>
        </w:rPr>
        <w:t>Но если return всё же есть, то применяется простое правило:</w:t>
      </w:r>
    </w:p>
    <w:p w:rsidR="007D6AE0" w:rsidRPr="007D6AE0" w:rsidRDefault="007D6AE0" w:rsidP="007D6AE0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7D6AE0">
        <w:t>При вызове return с объектом, будет возвращён объект, а не this.</w:t>
      </w:r>
    </w:p>
    <w:p w:rsidR="007D6AE0" w:rsidRPr="007D6AE0" w:rsidRDefault="007D6AE0" w:rsidP="007D6AE0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7D6AE0">
        <w:t>При вызове return с примитивным значением, примитивное значение будет отброшено.</w:t>
      </w:r>
    </w:p>
    <w:p w:rsidR="007D6AE0" w:rsidRPr="007D6AE0" w:rsidRDefault="007D6AE0" w:rsidP="007D6AE0">
      <w:pPr>
        <w:rPr>
          <w:lang w:eastAsia="ru-RU"/>
        </w:rPr>
      </w:pPr>
    </w:p>
    <w:p w:rsidR="007F286E" w:rsidRPr="007D6AE0" w:rsidRDefault="007F286E" w:rsidP="00FB2476">
      <w:pPr>
        <w:spacing w:line="360" w:lineRule="auto"/>
      </w:pPr>
      <w:r>
        <w:t xml:space="preserve">Кстати, мы можем не ставить скобки после </w:t>
      </w:r>
      <w:r w:rsidRPr="007F286E">
        <w:t>new</w:t>
      </w:r>
      <w:r>
        <w:t>, если вызов конструктора идёт без аргументов. Пропуск скобок считается плохой практикой, но синтаксис языка такое позволяет.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let user = new User; // &lt;-- без скобок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F286E">
        <w:rPr>
          <w:rFonts w:ascii="Courier New" w:eastAsia="Times New Roman" w:hAnsi="Courier New" w:cs="Courier New"/>
          <w:sz w:val="20"/>
          <w:szCs w:val="20"/>
        </w:rPr>
        <w:t>// то же, что и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let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=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new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7F286E">
        <w:rPr>
          <w:rFonts w:ascii="Courier New" w:eastAsia="Times New Roman" w:hAnsi="Courier New" w:cs="Courier New"/>
          <w:sz w:val="20"/>
          <w:szCs w:val="20"/>
        </w:rPr>
        <w:t>();</w:t>
      </w:r>
    </w:p>
    <w:p w:rsidR="006A404A" w:rsidRPr="007D6AE0" w:rsidRDefault="006A404A" w:rsidP="003B3F15">
      <w:pPr>
        <w:spacing w:line="360" w:lineRule="auto"/>
      </w:pPr>
    </w:p>
    <w:p w:rsidR="00E879F3" w:rsidRDefault="007F286E" w:rsidP="0067099B">
      <w:pPr>
        <w:spacing w:line="360" w:lineRule="auto"/>
      </w:pPr>
      <w:r>
        <w:t xml:space="preserve">В </w:t>
      </w:r>
      <w:r w:rsidRPr="007F286E">
        <w:t>this</w:t>
      </w:r>
      <w:r>
        <w:t xml:space="preserve"> мы можем добавлять не только свойства, но и методы.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function User(name) {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this.name = name;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this.sayHi = function() {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alert( "Меня зовут: " + this.name );</w:t>
      </w:r>
    </w:p>
    <w:p w:rsidR="007F286E" w:rsidRPr="00EF0C5A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EF0C5A">
        <w:rPr>
          <w:rFonts w:ascii="Courier New" w:eastAsia="Times New Roman" w:hAnsi="Courier New" w:cs="Courier New"/>
          <w:sz w:val="20"/>
          <w:szCs w:val="20"/>
        </w:rPr>
        <w:t>};</w:t>
      </w:r>
    </w:p>
    <w:p w:rsidR="007F286E" w:rsidRPr="00EF0C5A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</w:rPr>
        <w:t>}</w:t>
      </w:r>
    </w:p>
    <w:p w:rsidR="007F286E" w:rsidRPr="00EF0C5A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F286E" w:rsidRPr="007F286E" w:rsidRDefault="007F286E" w:rsidP="007F286E">
      <w:pPr>
        <w:spacing w:line="360" w:lineRule="auto"/>
        <w:rPr>
          <w:b/>
          <w:sz w:val="32"/>
          <w:szCs w:val="32"/>
        </w:rPr>
      </w:pPr>
      <w:r>
        <w:rPr>
          <w:rFonts w:ascii="Courier New" w:eastAsia="Times New Roman" w:hAnsi="Courier New" w:cs="Courier New"/>
          <w:sz w:val="20"/>
          <w:szCs w:val="20"/>
        </w:rPr>
        <w:t>П.С. не совсем понимаю с этой строчкой.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alert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( "Меня зовут: " +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F286E">
        <w:rPr>
          <w:rFonts w:ascii="Courier New" w:eastAsia="Times New Roman" w:hAnsi="Courier New" w:cs="Courier New"/>
          <w:sz w:val="20"/>
          <w:szCs w:val="20"/>
        </w:rPr>
        <w:t>.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);</w:t>
      </w:r>
    </w:p>
    <w:p w:rsidR="007F286E" w:rsidRPr="007F286E" w:rsidRDefault="007F286E" w:rsidP="007F28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Если мы создали объект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и потом его вернули в другой, то уже другой объект хранит ссылку на данный объект в памяти. Следовательно как мы можем обратиться к 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F286E">
        <w:rPr>
          <w:rFonts w:ascii="Courier New" w:eastAsia="Times New Roman" w:hAnsi="Courier New" w:cs="Courier New"/>
          <w:sz w:val="20"/>
          <w:szCs w:val="20"/>
        </w:rPr>
        <w:t>.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>
        <w:rPr>
          <w:rFonts w:ascii="Courier New" w:eastAsia="Times New Roman" w:hAnsi="Courier New" w:cs="Courier New"/>
          <w:sz w:val="20"/>
          <w:szCs w:val="20"/>
        </w:rPr>
        <w:t xml:space="preserve">? Ведь переменная 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F286E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уже не ссылается на этот объект и по логике должна быть ошибка. Как вариант туда уже подставляется строка из(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7F286E">
        <w:rPr>
          <w:rFonts w:ascii="Courier New" w:eastAsia="Times New Roman" w:hAnsi="Courier New" w:cs="Courier New"/>
          <w:sz w:val="20"/>
          <w:szCs w:val="20"/>
        </w:rPr>
        <w:t>.</w:t>
      </w: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>
        <w:rPr>
          <w:rFonts w:ascii="Courier New" w:eastAsia="Times New Roman" w:hAnsi="Courier New" w:cs="Courier New"/>
          <w:sz w:val="20"/>
          <w:szCs w:val="20"/>
        </w:rPr>
        <w:t>) на момент создания этого свойства. Т.е. фактически когда мы обращаемся к этому свойству из другого объекта оно хранит, например</w:t>
      </w:r>
      <w:r w:rsidRPr="007F286E">
        <w:rPr>
          <w:rFonts w:ascii="Courier New" w:eastAsia="Times New Roman" w:hAnsi="Courier New" w:cs="Courier New"/>
          <w:sz w:val="20"/>
          <w:szCs w:val="20"/>
        </w:rPr>
        <w:t>:</w:t>
      </w:r>
      <w:r>
        <w:rPr>
          <w:rFonts w:ascii="Courier New" w:eastAsia="Times New Roman" w:hAnsi="Courier New" w:cs="Courier New"/>
          <w:sz w:val="20"/>
          <w:szCs w:val="20"/>
        </w:rPr>
        <w:t xml:space="preserve"> </w:t>
      </w:r>
    </w:p>
    <w:p w:rsidR="007F286E" w:rsidRPr="007F286E" w:rsidRDefault="007F286E" w:rsidP="0067099B">
      <w:pPr>
        <w:spacing w:line="360" w:lineRule="auto"/>
        <w:rPr>
          <w:b/>
          <w:sz w:val="32"/>
          <w:szCs w:val="32"/>
        </w:rPr>
      </w:pPr>
      <w:r w:rsidRPr="007F286E">
        <w:rPr>
          <w:rFonts w:ascii="Courier New" w:eastAsia="Times New Roman" w:hAnsi="Courier New" w:cs="Courier New"/>
          <w:sz w:val="20"/>
          <w:szCs w:val="20"/>
          <w:lang w:val="en-US"/>
        </w:rPr>
        <w:t>alert</w:t>
      </w:r>
      <w:r w:rsidRPr="007F286E">
        <w:rPr>
          <w:rFonts w:ascii="Courier New" w:eastAsia="Times New Roman" w:hAnsi="Courier New" w:cs="Courier New"/>
          <w:sz w:val="20"/>
          <w:szCs w:val="20"/>
        </w:rPr>
        <w:t>( "Меня зовут: " + “</w:t>
      </w:r>
      <w:r>
        <w:rPr>
          <w:rFonts w:ascii="Courier New" w:eastAsia="Times New Roman" w:hAnsi="Courier New" w:cs="Courier New"/>
          <w:sz w:val="20"/>
          <w:szCs w:val="20"/>
        </w:rPr>
        <w:t>Вася</w:t>
      </w:r>
      <w:r w:rsidRPr="007F286E">
        <w:rPr>
          <w:rFonts w:ascii="Courier New" w:eastAsia="Times New Roman" w:hAnsi="Courier New" w:cs="Courier New"/>
          <w:sz w:val="20"/>
          <w:szCs w:val="20"/>
        </w:rPr>
        <w:t>” );</w:t>
      </w:r>
      <w:r>
        <w:rPr>
          <w:rFonts w:ascii="Courier New" w:eastAsia="Times New Roman" w:hAnsi="Courier New" w:cs="Courier New"/>
          <w:sz w:val="20"/>
          <w:szCs w:val="20"/>
        </w:rPr>
        <w:t xml:space="preserve">  Но это не точно.</w:t>
      </w:r>
    </w:p>
    <w:p w:rsidR="00484B8F" w:rsidRDefault="00281F21" w:rsidP="0067099B">
      <w:pPr>
        <w:spacing w:line="360" w:lineRule="auto"/>
      </w:pPr>
      <w:hyperlink r:id="rId32" w:history="1">
        <w:r w:rsidR="008062B0" w:rsidRPr="00F90BB3">
          <w:rPr>
            <w:rStyle w:val="Hyperlink"/>
          </w:rPr>
          <w:t>https://learn.javascript.ru/constructor-new?ysclid=l6euusihlt596866944</w:t>
        </w:r>
      </w:hyperlink>
    </w:p>
    <w:p w:rsidR="008062B0" w:rsidRDefault="008062B0" w:rsidP="0067099B">
      <w:pPr>
        <w:spacing w:line="360" w:lineRule="auto"/>
      </w:pPr>
    </w:p>
    <w:p w:rsidR="008062B0" w:rsidRPr="008B3D18" w:rsidRDefault="008062B0" w:rsidP="0067099B">
      <w:pPr>
        <w:spacing w:line="360" w:lineRule="auto"/>
      </w:pPr>
    </w:p>
    <w:p w:rsidR="008062B0" w:rsidRPr="008B3D18" w:rsidRDefault="008062B0" w:rsidP="0067099B">
      <w:pPr>
        <w:spacing w:line="360" w:lineRule="auto"/>
      </w:pPr>
    </w:p>
    <w:p w:rsidR="008062B0" w:rsidRPr="008B3D18" w:rsidRDefault="008062B0" w:rsidP="0067099B">
      <w:pPr>
        <w:spacing w:line="360" w:lineRule="auto"/>
      </w:pPr>
    </w:p>
    <w:p w:rsidR="008062B0" w:rsidRPr="008062B0" w:rsidRDefault="008062B0" w:rsidP="0067099B">
      <w:pPr>
        <w:spacing w:line="360" w:lineRule="auto"/>
        <w:rPr>
          <w:b/>
          <w:sz w:val="32"/>
          <w:szCs w:val="32"/>
        </w:rPr>
      </w:pPr>
      <w:r w:rsidRPr="008062B0">
        <w:rPr>
          <w:b/>
          <w:sz w:val="32"/>
          <w:szCs w:val="32"/>
        </w:rPr>
        <w:t>This</w:t>
      </w:r>
    </w:p>
    <w:p w:rsidR="008062B0" w:rsidRDefault="008062B0" w:rsidP="0067099B">
      <w:pPr>
        <w:spacing w:line="360" w:lineRule="auto"/>
      </w:pPr>
      <w:r>
        <w:t>Полная запись метода в объект</w:t>
      </w:r>
    </w:p>
    <w:p w:rsidR="008062B0" w:rsidRPr="008062B0" w:rsidRDefault="008062B0" w:rsidP="00806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062B0">
        <w:rPr>
          <w:rFonts w:ascii="Courier New" w:eastAsia="Times New Roman" w:hAnsi="Courier New" w:cs="Courier New"/>
          <w:sz w:val="20"/>
          <w:szCs w:val="20"/>
          <w:lang w:val="en-US"/>
        </w:rPr>
        <w:t>user = {</w:t>
      </w:r>
    </w:p>
    <w:p w:rsidR="008062B0" w:rsidRPr="008062B0" w:rsidRDefault="008062B0" w:rsidP="00806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062B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sayHi: function() {</w:t>
      </w:r>
    </w:p>
    <w:p w:rsidR="008062B0" w:rsidRPr="008062B0" w:rsidRDefault="008062B0" w:rsidP="00806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062B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alert("Привет");</w:t>
      </w:r>
    </w:p>
    <w:p w:rsidR="008062B0" w:rsidRPr="008B3D18" w:rsidRDefault="008062B0" w:rsidP="00806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062B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8B3D18">
        <w:rPr>
          <w:rFonts w:ascii="Courier New" w:eastAsia="Times New Roman" w:hAnsi="Courier New" w:cs="Courier New"/>
          <w:sz w:val="20"/>
          <w:szCs w:val="20"/>
        </w:rPr>
        <w:t>}</w:t>
      </w:r>
    </w:p>
    <w:p w:rsidR="008062B0" w:rsidRPr="008B3D18" w:rsidRDefault="008062B0" w:rsidP="00806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B3D18">
        <w:rPr>
          <w:rFonts w:ascii="Courier New" w:eastAsia="Times New Roman" w:hAnsi="Courier New" w:cs="Courier New"/>
          <w:sz w:val="20"/>
          <w:szCs w:val="20"/>
        </w:rPr>
        <w:t>};</w:t>
      </w:r>
    </w:p>
    <w:p w:rsidR="008062B0" w:rsidRDefault="008062B0" w:rsidP="008062B0">
      <w:pPr>
        <w:spacing w:line="360" w:lineRule="auto"/>
      </w:pPr>
    </w:p>
    <w:p w:rsidR="006B3E28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E28">
        <w:rPr>
          <w:rFonts w:ascii="Courier New" w:eastAsia="Times New Roman" w:hAnsi="Courier New" w:cs="Courier New"/>
          <w:sz w:val="20"/>
          <w:szCs w:val="20"/>
        </w:rPr>
        <w:t>сокращённая запись</w:t>
      </w:r>
      <w:r w:rsidR="006556E5">
        <w:rPr>
          <w:rFonts w:ascii="Courier New" w:eastAsia="Times New Roman" w:hAnsi="Courier New" w:cs="Courier New"/>
          <w:sz w:val="20"/>
          <w:szCs w:val="20"/>
        </w:rPr>
        <w:t xml:space="preserve">. </w:t>
      </w:r>
      <w:r w:rsidR="006556E5">
        <w:t>В большинстве случаев сокращённый синтаксис предпочтителен.</w:t>
      </w:r>
    </w:p>
    <w:p w:rsidR="006B3E28" w:rsidRPr="006B3E28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B3E28" w:rsidRPr="006B3E28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E28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6B3E28">
        <w:rPr>
          <w:rFonts w:ascii="Courier New" w:eastAsia="Times New Roman" w:hAnsi="Courier New" w:cs="Courier New"/>
          <w:sz w:val="20"/>
          <w:szCs w:val="20"/>
        </w:rPr>
        <w:t xml:space="preserve"> = {</w:t>
      </w:r>
    </w:p>
    <w:p w:rsidR="006B3E28" w:rsidRPr="006B3E28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E28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sayHi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</w:rPr>
        <w:t>() { // то же самое, что и "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sayHi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: 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function</w:t>
      </w:r>
      <w:r w:rsidRPr="006B3E28">
        <w:rPr>
          <w:rFonts w:ascii="Courier New" w:eastAsia="Times New Roman" w:hAnsi="Courier New" w:cs="Courier New"/>
          <w:i/>
          <w:iCs/>
          <w:sz w:val="20"/>
          <w:szCs w:val="20"/>
        </w:rPr>
        <w:t>()"</w:t>
      </w:r>
    </w:p>
    <w:p w:rsidR="006B3E28" w:rsidRPr="00EF0C5A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3E28"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Pr="006B3E28">
        <w:rPr>
          <w:rFonts w:ascii="Courier New" w:eastAsia="Times New Roman" w:hAnsi="Courier New" w:cs="Courier New"/>
          <w:sz w:val="20"/>
          <w:szCs w:val="20"/>
          <w:lang w:val="en-US"/>
        </w:rPr>
        <w:t>alert</w:t>
      </w:r>
      <w:r w:rsidRPr="00EF0C5A">
        <w:rPr>
          <w:rFonts w:ascii="Courier New" w:eastAsia="Times New Roman" w:hAnsi="Courier New" w:cs="Courier New"/>
          <w:sz w:val="20"/>
          <w:szCs w:val="20"/>
        </w:rPr>
        <w:t>("Привет");</w:t>
      </w:r>
    </w:p>
    <w:p w:rsidR="006B3E28" w:rsidRPr="00EF0C5A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:rsidR="006B3E28" w:rsidRPr="00EF0C5A" w:rsidRDefault="006B3E28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</w:rPr>
        <w:t>};</w:t>
      </w:r>
    </w:p>
    <w:p w:rsidR="006E41F7" w:rsidRPr="00EF0C5A" w:rsidRDefault="006E41F7" w:rsidP="006B3E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bookmarkStart w:id="137" w:name="klyuchevoe-slovo-this-v-metodah"/>
    <w:p w:rsidR="00B11053" w:rsidRPr="00B11053" w:rsidRDefault="006E41F7" w:rsidP="00B11053">
      <w:pPr>
        <w:pStyle w:val="Heading2"/>
        <w:rPr>
          <w:b/>
          <w:color w:val="000000" w:themeColor="text1"/>
          <w:u w:val="single"/>
        </w:rPr>
      </w:pPr>
      <w:r w:rsidRPr="00B11053">
        <w:rPr>
          <w:rStyle w:val="Hyperlink"/>
          <w:b/>
          <w:color w:val="000000" w:themeColor="text1"/>
        </w:rPr>
        <w:fldChar w:fldCharType="begin"/>
      </w:r>
      <w:r w:rsidRPr="00B11053">
        <w:rPr>
          <w:rStyle w:val="Hyperlink"/>
          <w:b/>
          <w:color w:val="000000" w:themeColor="text1"/>
        </w:rPr>
        <w:instrText xml:space="preserve"> HYPERLINK "https://learn.javascript.ru/object-methods?ysclid=l6lxwwzqva797175129" \l "klyuchevoe-slovo-this-v-metodah" </w:instrText>
      </w:r>
      <w:r w:rsidRPr="00B11053">
        <w:rPr>
          <w:rStyle w:val="Hyperlink"/>
          <w:b/>
          <w:color w:val="000000" w:themeColor="text1"/>
        </w:rPr>
        <w:fldChar w:fldCharType="separate"/>
      </w:r>
      <w:r w:rsidRPr="00B11053">
        <w:rPr>
          <w:rStyle w:val="Hyperlink"/>
          <w:b/>
          <w:color w:val="000000" w:themeColor="text1"/>
        </w:rPr>
        <w:t>Ключевое слово «this» в методах</w:t>
      </w:r>
      <w:r w:rsidRPr="00B11053">
        <w:rPr>
          <w:rStyle w:val="Hyperlink"/>
          <w:b/>
          <w:color w:val="000000" w:themeColor="text1"/>
        </w:rPr>
        <w:fldChar w:fldCharType="end"/>
      </w:r>
      <w:bookmarkEnd w:id="137"/>
    </w:p>
    <w:p w:rsidR="006E41F7" w:rsidRDefault="006E41F7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t>Как правило, методу объекта необходим доступ к информации, которая хранится в объекте, чтобы выполнить с ней какие-либо действия</w:t>
      </w:r>
      <w:r w:rsidR="00B11053" w:rsidRPr="00B11053">
        <w:t>.</w:t>
      </w:r>
    </w:p>
    <w:p w:rsid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Strong"/>
        </w:rPr>
      </w:pPr>
      <w:r>
        <w:rPr>
          <w:rStyle w:val="Strong"/>
        </w:rPr>
        <w:t xml:space="preserve">Для доступа к информации внутри объекта метод может использовать ключевое слово </w:t>
      </w:r>
      <w:r>
        <w:rPr>
          <w:rStyle w:val="HTMLCode"/>
          <w:rFonts w:eastAsiaTheme="minorHAnsi"/>
          <w:b/>
          <w:bCs/>
        </w:rPr>
        <w:t>this</w:t>
      </w:r>
      <w:r>
        <w:rPr>
          <w:rStyle w:val="Strong"/>
        </w:rPr>
        <w:t>.</w:t>
      </w:r>
    </w:p>
    <w:p w:rsid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t xml:space="preserve">Значение </w:t>
      </w:r>
      <w:r>
        <w:rPr>
          <w:rStyle w:val="HTMLCode"/>
          <w:rFonts w:eastAsiaTheme="minorHAnsi"/>
        </w:rPr>
        <w:t>this</w:t>
      </w:r>
      <w:r>
        <w:t xml:space="preserve"> – это объект «перед точкой», который использовался для вызова метода.</w:t>
      </w: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11053">
        <w:rPr>
          <w:rFonts w:ascii="Courier New" w:eastAsia="Times New Roman" w:hAnsi="Courier New" w:cs="Courier New"/>
          <w:sz w:val="20"/>
          <w:szCs w:val="20"/>
          <w:lang w:val="en-US"/>
        </w:rPr>
        <w:t>let user = {</w:t>
      </w: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11053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name: "Джон",</w:t>
      </w: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11053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age: 30,</w:t>
      </w: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1053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sayHi</w:t>
      </w:r>
      <w:r w:rsidRPr="00B11053">
        <w:rPr>
          <w:rFonts w:ascii="Courier New" w:eastAsia="Times New Roman" w:hAnsi="Courier New" w:cs="Courier New"/>
          <w:sz w:val="20"/>
          <w:szCs w:val="20"/>
        </w:rPr>
        <w:t>() {</w:t>
      </w:r>
    </w:p>
    <w:p w:rsidR="00B11053" w:rsidRPr="00B11053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</w:rPr>
      </w:pPr>
      <w:r w:rsidRPr="00B11053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  // </w:t>
      </w:r>
      <w:r w:rsidRPr="00B11053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this</w:t>
      </w:r>
      <w:r w:rsidRPr="00B11053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- это "текущий объект"</w:t>
      </w:r>
    </w:p>
    <w:p w:rsidR="00B11053" w:rsidRPr="00EF0C5A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1053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  </w:t>
      </w:r>
      <w:r w:rsidRPr="00B11053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alert</w:t>
      </w:r>
      <w:r w:rsidRPr="00EF0C5A">
        <w:rPr>
          <w:rFonts w:ascii="Courier New" w:eastAsia="Times New Roman" w:hAnsi="Courier New" w:cs="Courier New"/>
          <w:i/>
          <w:iCs/>
          <w:sz w:val="20"/>
          <w:szCs w:val="20"/>
        </w:rPr>
        <w:t>(</w:t>
      </w:r>
      <w:r w:rsidRPr="00B11053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this</w:t>
      </w:r>
      <w:r w:rsidRPr="00EF0C5A">
        <w:rPr>
          <w:rFonts w:ascii="Courier New" w:eastAsia="Times New Roman" w:hAnsi="Courier New" w:cs="Courier New"/>
          <w:i/>
          <w:iCs/>
          <w:sz w:val="20"/>
          <w:szCs w:val="20"/>
        </w:rPr>
        <w:t>.</w:t>
      </w:r>
      <w:r w:rsidRPr="00B11053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name</w:t>
      </w:r>
      <w:r w:rsidRPr="00EF0C5A">
        <w:rPr>
          <w:rFonts w:ascii="Courier New" w:eastAsia="Times New Roman" w:hAnsi="Courier New" w:cs="Courier New"/>
          <w:i/>
          <w:iCs/>
          <w:sz w:val="20"/>
          <w:szCs w:val="20"/>
        </w:rPr>
        <w:t>);</w:t>
      </w:r>
    </w:p>
    <w:p w:rsidR="00B11053" w:rsidRPr="00EF0C5A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</w:rPr>
        <w:t xml:space="preserve">  }</w:t>
      </w:r>
    </w:p>
    <w:p w:rsidR="00993611" w:rsidRPr="00EF0C5A" w:rsidRDefault="00B11053" w:rsidP="00B110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</w:rPr>
        <w:t>}</w:t>
      </w:r>
    </w:p>
    <w:p w:rsidR="008B3D18" w:rsidRDefault="008B3D18" w:rsidP="008062B0">
      <w:pPr>
        <w:spacing w:line="360" w:lineRule="auto"/>
      </w:pPr>
    </w:p>
    <w:bookmarkStart w:id="138" w:name="this-ne-yavlyaetsya-fiksirovannym"/>
    <w:p w:rsidR="008B3D18" w:rsidRPr="008B3D18" w:rsidRDefault="008B3D18" w:rsidP="008B3D18">
      <w:pPr>
        <w:pStyle w:val="Heading2"/>
        <w:spacing w:line="276" w:lineRule="auto"/>
        <w:rPr>
          <w:b/>
          <w:color w:val="000000" w:themeColor="text1"/>
        </w:rPr>
      </w:pPr>
      <w:r w:rsidRPr="008B3D18">
        <w:rPr>
          <w:b/>
          <w:color w:val="000000" w:themeColor="text1"/>
        </w:rPr>
        <w:fldChar w:fldCharType="begin"/>
      </w:r>
      <w:r w:rsidRPr="008B3D18">
        <w:rPr>
          <w:b/>
          <w:color w:val="000000" w:themeColor="text1"/>
        </w:rPr>
        <w:instrText xml:space="preserve"> HYPERLINK "https://learn.javascript.ru/object-methods?ysclid=l6lxwwzqva797175129" \l "this-ne-yavlyaetsya-fiksirovannym" </w:instrText>
      </w:r>
      <w:r w:rsidRPr="008B3D18">
        <w:rPr>
          <w:b/>
          <w:color w:val="000000" w:themeColor="text1"/>
        </w:rPr>
        <w:fldChar w:fldCharType="separate"/>
      </w:r>
      <w:r w:rsidRPr="008B3D18">
        <w:rPr>
          <w:rStyle w:val="Hyperlink"/>
          <w:b/>
          <w:color w:val="000000" w:themeColor="text1"/>
        </w:rPr>
        <w:t>«this» не является фиксированным</w:t>
      </w:r>
      <w:r w:rsidRPr="008B3D18">
        <w:rPr>
          <w:b/>
          <w:color w:val="000000" w:themeColor="text1"/>
        </w:rPr>
        <w:fldChar w:fldCharType="end"/>
      </w:r>
      <w:bookmarkEnd w:id="138"/>
    </w:p>
    <w:p w:rsidR="008B3D18" w:rsidRDefault="008B3D18" w:rsidP="008B3D18">
      <w:pPr>
        <w:spacing w:after="0" w:line="276" w:lineRule="auto"/>
      </w:pPr>
    </w:p>
    <w:p w:rsidR="008B3D18" w:rsidRDefault="008B3D18" w:rsidP="008B3D18">
      <w:pPr>
        <w:spacing w:after="0" w:line="276" w:lineRule="auto"/>
      </w:pPr>
      <w:r>
        <w:t xml:space="preserve">Значение </w:t>
      </w:r>
      <w:r>
        <w:rPr>
          <w:rStyle w:val="HTMLCode"/>
          <w:rFonts w:eastAsiaTheme="minorHAnsi"/>
        </w:rPr>
        <w:t>this</w:t>
      </w:r>
      <w:r>
        <w:t xml:space="preserve"> вычисляется во время выполнения кода и зависит от контекста.</w:t>
      </w:r>
    </w:p>
    <w:p w:rsidR="008B3D18" w:rsidRDefault="008B3D18" w:rsidP="008B3D18">
      <w:pPr>
        <w:spacing w:line="276" w:lineRule="auto"/>
      </w:pPr>
      <w:r>
        <w:t>Например, здесь одна и та же функция назначена двум разным объектам и имеет различное значение «this» при вызовах: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sz w:val="20"/>
          <w:szCs w:val="20"/>
          <w:lang w:val="en-US"/>
        </w:rPr>
        <w:t>function sayHi() {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alert( this.name );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user.f = sayHi;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admin.f = sayHi;</w:t>
      </w:r>
    </w:p>
    <w:p w:rsidR="008B3D18" w:rsidRDefault="008B3D18" w:rsidP="008062B0">
      <w:pPr>
        <w:spacing w:line="360" w:lineRule="auto"/>
        <w:rPr>
          <w:lang w:val="en-US"/>
        </w:rPr>
      </w:pP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sz w:val="20"/>
          <w:szCs w:val="20"/>
          <w:lang w:val="en-US"/>
        </w:rPr>
        <w:t>user.f(); // Джон  (this == user)</w:t>
      </w:r>
    </w:p>
    <w:p w:rsid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B3D18">
        <w:rPr>
          <w:rFonts w:ascii="Courier New" w:eastAsia="Times New Roman" w:hAnsi="Courier New" w:cs="Courier New"/>
          <w:sz w:val="20"/>
          <w:szCs w:val="20"/>
          <w:lang w:val="en-US"/>
        </w:rPr>
        <w:t>admin.f(); // Админ  (this == admin)</w:t>
      </w:r>
    </w:p>
    <w:p w:rsidR="008B3D18" w:rsidRPr="008B3D18" w:rsidRDefault="008B3D18" w:rsidP="008B3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8B3D18" w:rsidRDefault="008B3D18" w:rsidP="008062B0">
      <w:pPr>
        <w:spacing w:line="360" w:lineRule="auto"/>
      </w:pPr>
      <w:r>
        <w:t xml:space="preserve">Правило простое: при вызове </w:t>
      </w:r>
      <w:r>
        <w:rPr>
          <w:rStyle w:val="HTMLCode"/>
          <w:rFonts w:eastAsiaTheme="minorHAnsi"/>
        </w:rPr>
        <w:t>obj.f()</w:t>
      </w:r>
      <w:r>
        <w:t xml:space="preserve"> значение </w:t>
      </w:r>
      <w:r>
        <w:rPr>
          <w:rStyle w:val="HTMLCode"/>
          <w:rFonts w:eastAsiaTheme="minorHAnsi"/>
        </w:rPr>
        <w:t>this</w:t>
      </w:r>
      <w:r>
        <w:t xml:space="preserve"> внутри </w:t>
      </w:r>
      <w:r>
        <w:rPr>
          <w:rStyle w:val="HTMLCode"/>
          <w:rFonts w:eastAsiaTheme="minorHAnsi"/>
        </w:rPr>
        <w:t>f</w:t>
      </w:r>
      <w:r>
        <w:t xml:space="preserve"> равно </w:t>
      </w:r>
      <w:r>
        <w:rPr>
          <w:rStyle w:val="HTMLCode"/>
          <w:rFonts w:eastAsiaTheme="minorHAnsi"/>
        </w:rPr>
        <w:t>obj</w:t>
      </w:r>
      <w:r>
        <w:t>.</w:t>
      </w:r>
    </w:p>
    <w:p w:rsidR="003C4F1E" w:rsidRDefault="003C4F1E" w:rsidP="008062B0">
      <w:pPr>
        <w:spacing w:line="360" w:lineRule="auto"/>
      </w:pPr>
    </w:p>
    <w:p w:rsidR="003C4F1E" w:rsidRDefault="003C4F1E" w:rsidP="008062B0">
      <w:pPr>
        <w:spacing w:line="360" w:lineRule="auto"/>
        <w:rPr>
          <w:rStyle w:val="HTMLCode"/>
          <w:rFonts w:eastAsiaTheme="minorHAnsi"/>
        </w:rPr>
      </w:pPr>
      <w:r>
        <w:rPr>
          <w:rStyle w:val="importanttype"/>
        </w:rPr>
        <w:t xml:space="preserve">Вызов без объекта: </w:t>
      </w:r>
      <w:r>
        <w:rPr>
          <w:rStyle w:val="HTMLCode"/>
          <w:rFonts w:eastAsiaTheme="minorHAnsi"/>
        </w:rPr>
        <w:t>this == undefined</w:t>
      </w:r>
    </w:p>
    <w:p w:rsidR="003C4F1E" w:rsidRDefault="003C4F1E" w:rsidP="008062B0">
      <w:pPr>
        <w:spacing w:line="360" w:lineRule="auto"/>
      </w:pPr>
      <w:r>
        <w:t>Мы даже можем вызвать функцию вовсе без использования объекта:</w:t>
      </w:r>
    </w:p>
    <w:p w:rsidR="003C4F1E" w:rsidRPr="008F470E" w:rsidRDefault="003C4F1E" w:rsidP="003C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function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sayHi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>() {</w:t>
      </w:r>
    </w:p>
    <w:p w:rsidR="003C4F1E" w:rsidRPr="008F470E" w:rsidRDefault="003C4F1E" w:rsidP="003C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alert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>);</w:t>
      </w:r>
    </w:p>
    <w:p w:rsidR="003C4F1E" w:rsidRPr="008F470E" w:rsidRDefault="003C4F1E" w:rsidP="003C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3C4F1E" w:rsidRPr="008F470E" w:rsidRDefault="003C4F1E" w:rsidP="003C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3C4F1E" w:rsidRPr="008F470E" w:rsidRDefault="003C4F1E" w:rsidP="003C4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sayHi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 xml:space="preserve">(); // </w:t>
      </w:r>
      <w:r w:rsidRPr="003C4F1E">
        <w:rPr>
          <w:rFonts w:ascii="Courier New" w:eastAsia="Times New Roman" w:hAnsi="Courier New" w:cs="Courier New"/>
          <w:sz w:val="20"/>
          <w:szCs w:val="20"/>
          <w:lang w:val="en-US"/>
        </w:rPr>
        <w:t>undefined</w:t>
      </w:r>
    </w:p>
    <w:p w:rsidR="003C4F1E" w:rsidRDefault="003C4F1E" w:rsidP="008062B0">
      <w:pPr>
        <w:spacing w:line="360" w:lineRule="auto"/>
      </w:pPr>
      <w:r>
        <w:t>В строгом режиме (</w:t>
      </w:r>
      <w:r>
        <w:rPr>
          <w:rStyle w:val="HTMLCode"/>
          <w:rFonts w:eastAsiaTheme="minorHAnsi"/>
        </w:rPr>
        <w:t>"use strict"</w:t>
      </w:r>
      <w:r>
        <w:t xml:space="preserve">) в таком коде значением </w:t>
      </w:r>
      <w:r>
        <w:rPr>
          <w:rStyle w:val="HTMLCode"/>
          <w:rFonts w:eastAsiaTheme="minorHAnsi"/>
        </w:rPr>
        <w:t>this</w:t>
      </w:r>
      <w:r>
        <w:t xml:space="preserve"> будет являться </w:t>
      </w:r>
      <w:r>
        <w:rPr>
          <w:rStyle w:val="HTMLCode"/>
          <w:rFonts w:eastAsiaTheme="minorHAnsi"/>
        </w:rPr>
        <w:t>undefined</w:t>
      </w:r>
      <w:r>
        <w:t>.</w:t>
      </w:r>
    </w:p>
    <w:p w:rsidR="003C4F1E" w:rsidRDefault="003C4F1E" w:rsidP="008062B0">
      <w:pPr>
        <w:spacing w:line="360" w:lineRule="auto"/>
        <w:rPr>
          <w:rStyle w:val="Emphasis"/>
        </w:rPr>
      </w:pPr>
      <w:r>
        <w:t xml:space="preserve">В нестрогом режиме значением </w:t>
      </w:r>
      <w:r>
        <w:rPr>
          <w:rStyle w:val="HTMLCode"/>
          <w:rFonts w:eastAsiaTheme="minorHAnsi"/>
        </w:rPr>
        <w:t>this</w:t>
      </w:r>
      <w:r>
        <w:t xml:space="preserve"> в таком случае будет </w:t>
      </w:r>
      <w:r>
        <w:rPr>
          <w:rStyle w:val="Emphasis"/>
        </w:rPr>
        <w:t>глобальный объект</w:t>
      </w:r>
      <w:r w:rsidRPr="003C4F1E">
        <w:rPr>
          <w:rStyle w:val="Emphasis"/>
        </w:rPr>
        <w:t>.</w:t>
      </w:r>
    </w:p>
    <w:p w:rsidR="007A2216" w:rsidRDefault="007A2216" w:rsidP="008062B0">
      <w:pPr>
        <w:spacing w:line="360" w:lineRule="auto"/>
        <w:rPr>
          <w:rStyle w:val="Emphasis"/>
        </w:rPr>
      </w:pPr>
    </w:p>
    <w:p w:rsidR="007A2216" w:rsidRDefault="007A2216" w:rsidP="008062B0">
      <w:pPr>
        <w:spacing w:line="360" w:lineRule="auto"/>
      </w:pPr>
      <w:r>
        <w:t xml:space="preserve">В JavaScript </w:t>
      </w:r>
      <w:r>
        <w:rPr>
          <w:rStyle w:val="HTMLCode"/>
          <w:rFonts w:eastAsiaTheme="minorHAnsi"/>
        </w:rPr>
        <w:t>this</w:t>
      </w:r>
      <w:r>
        <w:t xml:space="preserve">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 (какой объект стоит «перед точкой»).</w:t>
      </w:r>
    </w:p>
    <w:p w:rsidR="009B393F" w:rsidRDefault="009B393F" w:rsidP="008062B0">
      <w:pPr>
        <w:spacing w:line="360" w:lineRule="auto"/>
      </w:pPr>
    </w:p>
    <w:p w:rsidR="009B393F" w:rsidRPr="00EF0C5A" w:rsidRDefault="005E42C6" w:rsidP="008062B0">
      <w:pPr>
        <w:spacing w:line="360" w:lineRule="auto"/>
      </w:pPr>
      <w:r>
        <w:rPr>
          <w:lang w:val="en-US"/>
        </w:rPr>
        <w:t>Udemy</w:t>
      </w:r>
    </w:p>
    <w:p w:rsidR="009B393F" w:rsidRPr="00EF0C5A" w:rsidRDefault="009B393F" w:rsidP="008062B0">
      <w:pPr>
        <w:spacing w:line="360" w:lineRule="auto"/>
      </w:pPr>
      <w:r>
        <w:t xml:space="preserve">Контекст вызова – это то место откуда вызывается </w:t>
      </w:r>
      <w:r>
        <w:rPr>
          <w:lang w:val="en-US"/>
        </w:rPr>
        <w:t>this</w:t>
      </w:r>
      <w:r>
        <w:t xml:space="preserve">. Точнее к чему оно привязано. К одному объекту или к другому. Если вообще без объекта, то будет </w:t>
      </w:r>
      <w:r>
        <w:rPr>
          <w:lang w:val="en-US"/>
        </w:rPr>
        <w:t>undefined</w:t>
      </w:r>
      <w:r w:rsidRPr="00EF0C5A">
        <w:t>.</w:t>
      </w:r>
    </w:p>
    <w:p w:rsidR="0079260E" w:rsidRDefault="00AF40C3" w:rsidP="008062B0">
      <w:pPr>
        <w:spacing w:line="360" w:lineRule="auto"/>
      </w:pPr>
      <w:r>
        <w:lastRenderedPageBreak/>
        <w:t xml:space="preserve">Функция </w:t>
      </w:r>
      <w:r w:rsidR="0079260E">
        <w:t>может вызываться 4-мя способами и в каждом контекст вызова отличается.</w:t>
      </w:r>
    </w:p>
    <w:p w:rsidR="00D50E2D" w:rsidRPr="00D50E2D" w:rsidRDefault="00D50E2D" w:rsidP="00D50E2D">
      <w:pPr>
        <w:pStyle w:val="ListParagraph"/>
        <w:numPr>
          <w:ilvl w:val="0"/>
          <w:numId w:val="18"/>
        </w:numPr>
        <w:spacing w:line="36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Простой вызов функции. </w:t>
      </w:r>
      <w:r>
        <w:rPr>
          <w:lang w:val="en-US"/>
        </w:rPr>
        <w:t>This</w:t>
      </w:r>
      <w:r w:rsidRPr="00D50E2D">
        <w:t xml:space="preserve"> = </w:t>
      </w:r>
      <w:r>
        <w:rPr>
          <w:lang w:val="en-US"/>
        </w:rPr>
        <w:t>underfined</w:t>
      </w:r>
      <w:r w:rsidRPr="00D50E2D">
        <w:t xml:space="preserve"> </w:t>
      </w:r>
      <w:r>
        <w:t>если</w:t>
      </w:r>
      <w:r w:rsidRPr="00D50E2D">
        <w:t xml:space="preserve"> </w:t>
      </w:r>
      <w:r>
        <w:t>используем</w:t>
      </w:r>
      <w:r w:rsidRPr="00D50E2D">
        <w:t xml:space="preserve"> (</w:t>
      </w:r>
      <w:r w:rsidRPr="00D50E2D">
        <w:rPr>
          <w:rStyle w:val="HTMLCode"/>
          <w:rFonts w:eastAsiaTheme="minorHAnsi"/>
        </w:rPr>
        <w:t>"</w:t>
      </w:r>
      <w:r w:rsidRPr="00D50E2D">
        <w:rPr>
          <w:rStyle w:val="HTMLCode"/>
          <w:rFonts w:eastAsiaTheme="minorHAnsi"/>
          <w:lang w:val="en-US"/>
        </w:rPr>
        <w:t>use</w:t>
      </w:r>
      <w:r w:rsidRPr="00D50E2D">
        <w:rPr>
          <w:rStyle w:val="HTMLCode"/>
          <w:rFonts w:eastAsiaTheme="minorHAnsi"/>
        </w:rPr>
        <w:t xml:space="preserve"> </w:t>
      </w:r>
      <w:r w:rsidRPr="00D50E2D">
        <w:rPr>
          <w:rStyle w:val="HTMLCode"/>
          <w:rFonts w:eastAsiaTheme="minorHAnsi"/>
          <w:lang w:val="en-US"/>
        </w:rPr>
        <w:t>strict</w:t>
      </w:r>
      <w:r w:rsidRPr="00D50E2D">
        <w:rPr>
          <w:rStyle w:val="HTMLCode"/>
          <w:rFonts w:eastAsiaTheme="minorHAnsi"/>
        </w:rPr>
        <w:t>")</w:t>
      </w:r>
      <w:r>
        <w:rPr>
          <w:rStyle w:val="HTMLCode"/>
          <w:rFonts w:eastAsiaTheme="minorHAnsi"/>
        </w:rPr>
        <w:t xml:space="preserve">, или глобальный объект </w:t>
      </w:r>
      <w:r>
        <w:rPr>
          <w:rStyle w:val="HTMLCode"/>
          <w:rFonts w:eastAsiaTheme="minorHAnsi"/>
          <w:lang w:val="en-US"/>
        </w:rPr>
        <w:t>Window</w:t>
      </w:r>
      <w:r>
        <w:rPr>
          <w:rStyle w:val="HTMLCode"/>
          <w:rFonts w:eastAsiaTheme="minorHAnsi"/>
        </w:rPr>
        <w:t xml:space="preserve">, если не используем </w:t>
      </w:r>
      <w:r w:rsidRPr="00D50E2D">
        <w:t>(</w:t>
      </w:r>
      <w:r w:rsidRPr="00D50E2D">
        <w:rPr>
          <w:rStyle w:val="HTMLCode"/>
          <w:rFonts w:eastAsiaTheme="minorHAnsi"/>
        </w:rPr>
        <w:t>"</w:t>
      </w:r>
      <w:r w:rsidRPr="00D50E2D">
        <w:rPr>
          <w:rStyle w:val="HTMLCode"/>
          <w:rFonts w:eastAsiaTheme="minorHAnsi"/>
          <w:lang w:val="en-US"/>
        </w:rPr>
        <w:t>use</w:t>
      </w:r>
      <w:r w:rsidRPr="00D50E2D">
        <w:rPr>
          <w:rStyle w:val="HTMLCode"/>
          <w:rFonts w:eastAsiaTheme="minorHAnsi"/>
        </w:rPr>
        <w:t xml:space="preserve"> </w:t>
      </w:r>
      <w:r w:rsidRPr="00D50E2D">
        <w:rPr>
          <w:rStyle w:val="HTMLCode"/>
          <w:rFonts w:eastAsiaTheme="minorHAnsi"/>
          <w:lang w:val="en-US"/>
        </w:rPr>
        <w:t>strict</w:t>
      </w:r>
      <w:r w:rsidRPr="00D50E2D">
        <w:rPr>
          <w:rStyle w:val="HTMLCode"/>
          <w:rFonts w:eastAsiaTheme="minorHAnsi"/>
        </w:rPr>
        <w:t>")</w:t>
      </w:r>
      <w:r>
        <w:rPr>
          <w:rStyle w:val="HTMLCode"/>
          <w:rFonts w:eastAsiaTheme="minorHAnsi"/>
        </w:rPr>
        <w:t>.</w:t>
      </w:r>
    </w:p>
    <w:p w:rsidR="00D50E2D" w:rsidRPr="00937FCD" w:rsidRDefault="00D50E2D" w:rsidP="00D50E2D">
      <w:pPr>
        <w:pStyle w:val="ListParagraph"/>
        <w:numPr>
          <w:ilvl w:val="0"/>
          <w:numId w:val="18"/>
        </w:numPr>
        <w:spacing w:line="36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rStyle w:val="HTMLCode"/>
          <w:rFonts w:eastAsiaTheme="minorHAnsi"/>
        </w:rPr>
        <w:t xml:space="preserve">Контекст у методов объекта – сам объект. Если вызываем </w:t>
      </w:r>
      <w:r>
        <w:rPr>
          <w:rStyle w:val="HTMLCode"/>
          <w:rFonts w:eastAsiaTheme="minorHAnsi"/>
          <w:lang w:val="en-US"/>
        </w:rPr>
        <w:t>obj</w:t>
      </w:r>
      <w:r w:rsidRPr="00D50E2D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  <w:lang w:val="en-US"/>
        </w:rPr>
        <w:t>method</w:t>
      </w:r>
      <w:r w:rsidRPr="00D50E2D">
        <w:rPr>
          <w:rStyle w:val="HTMLCode"/>
          <w:rFonts w:eastAsiaTheme="minorHAnsi"/>
        </w:rPr>
        <w:t>()</w:t>
      </w:r>
      <w:r>
        <w:rPr>
          <w:rStyle w:val="HTMLCode"/>
          <w:rFonts w:eastAsiaTheme="minorHAnsi"/>
        </w:rPr>
        <w:t>,</w:t>
      </w:r>
      <w:r w:rsidRPr="00D50E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то </w:t>
      </w:r>
      <w:r>
        <w:rPr>
          <w:rStyle w:val="HTMLCode"/>
          <w:rFonts w:eastAsiaTheme="minorHAnsi"/>
          <w:lang w:val="en-US"/>
        </w:rPr>
        <w:t>this</w:t>
      </w:r>
      <w:r w:rsidRPr="00D50E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будет ссылаться на сам объект. Но если вдруг внутри метода </w:t>
      </w:r>
      <w:r>
        <w:rPr>
          <w:rStyle w:val="HTMLCode"/>
          <w:rFonts w:eastAsiaTheme="minorHAnsi"/>
          <w:lang w:val="en-US"/>
        </w:rPr>
        <w:t>method</w:t>
      </w:r>
      <w:r>
        <w:rPr>
          <w:rStyle w:val="HTMLCode"/>
          <w:rFonts w:eastAsiaTheme="minorHAnsi"/>
        </w:rPr>
        <w:t xml:space="preserve"> у нас хранится еще один метод и в нем используется </w:t>
      </w:r>
      <w:r>
        <w:rPr>
          <w:rStyle w:val="HTMLCode"/>
          <w:rFonts w:eastAsiaTheme="minorHAnsi"/>
          <w:lang w:val="en-US"/>
        </w:rPr>
        <w:t>this</w:t>
      </w:r>
      <w:r w:rsidRPr="00D50E2D">
        <w:rPr>
          <w:rStyle w:val="HTMLCode"/>
          <w:rFonts w:eastAsiaTheme="minorHAnsi"/>
        </w:rPr>
        <w:t xml:space="preserve">, </w:t>
      </w:r>
      <w:r>
        <w:rPr>
          <w:rStyle w:val="HTMLCode"/>
          <w:rFonts w:eastAsiaTheme="minorHAnsi"/>
        </w:rPr>
        <w:t xml:space="preserve">то такой </w:t>
      </w:r>
      <w:r>
        <w:rPr>
          <w:rStyle w:val="HTMLCode"/>
          <w:rFonts w:eastAsiaTheme="minorHAnsi"/>
          <w:lang w:val="en-US"/>
        </w:rPr>
        <w:t>this</w:t>
      </w:r>
      <w:r w:rsidRPr="00D50E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не будет ссылаться на объект, так как </w:t>
      </w:r>
      <w:r>
        <w:rPr>
          <w:rStyle w:val="HTMLCode"/>
          <w:rFonts w:eastAsiaTheme="minorHAnsi"/>
          <w:lang w:val="en-US"/>
        </w:rPr>
        <w:t>js</w:t>
      </w:r>
      <w:r w:rsidRPr="00D50E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будет расценивать это как простой вызов функции(пункт 1) и он будет либо </w:t>
      </w:r>
      <w:r>
        <w:rPr>
          <w:rStyle w:val="HTMLCode"/>
          <w:rFonts w:eastAsiaTheme="minorHAnsi"/>
          <w:lang w:val="en-US"/>
        </w:rPr>
        <w:t>underfined</w:t>
      </w:r>
      <w:r>
        <w:rPr>
          <w:rStyle w:val="HTMLCode"/>
          <w:rFonts w:eastAsiaTheme="minorHAnsi"/>
        </w:rPr>
        <w:t xml:space="preserve"> либо</w:t>
      </w:r>
      <w:r w:rsidRPr="00D50E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Window</w:t>
      </w:r>
      <w:r>
        <w:rPr>
          <w:rStyle w:val="HTMLCode"/>
          <w:rFonts w:eastAsiaTheme="minorHAnsi"/>
        </w:rPr>
        <w:t>.</w:t>
      </w:r>
      <w:r w:rsidR="00026BF1">
        <w:rPr>
          <w:rStyle w:val="HTMLCode"/>
          <w:rFonts w:eastAsiaTheme="minorHAnsi"/>
        </w:rPr>
        <w:t xml:space="preserve"> Т.е. его контекст будет не объект, а другой метод(в нашем случае </w:t>
      </w:r>
      <w:r w:rsidR="00026BF1">
        <w:rPr>
          <w:rStyle w:val="HTMLCode"/>
          <w:rFonts w:eastAsiaTheme="minorHAnsi"/>
          <w:lang w:val="en-US"/>
        </w:rPr>
        <w:t>method</w:t>
      </w:r>
      <w:r w:rsidR="00026BF1">
        <w:rPr>
          <w:rStyle w:val="HTMLCode"/>
          <w:rFonts w:eastAsiaTheme="minorHAnsi"/>
        </w:rPr>
        <w:t>)</w:t>
      </w:r>
    </w:p>
    <w:p w:rsidR="00937FCD" w:rsidRPr="00FC3275" w:rsidRDefault="00937FCD" w:rsidP="00D50E2D">
      <w:pPr>
        <w:pStyle w:val="ListParagraph"/>
        <w:numPr>
          <w:ilvl w:val="0"/>
          <w:numId w:val="18"/>
        </w:numPr>
        <w:spacing w:line="36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rStyle w:val="HTMLCode"/>
          <w:rFonts w:eastAsiaTheme="minorHAnsi"/>
          <w:lang w:val="en-US"/>
        </w:rPr>
        <w:t>This</w:t>
      </w:r>
      <w:r w:rsidRPr="00937FC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в конструкторах и классах – это новый экземпляр объекта.</w:t>
      </w:r>
    </w:p>
    <w:p w:rsidR="00FC3275" w:rsidRPr="00FC3275" w:rsidRDefault="00FC3275" w:rsidP="00D50E2D">
      <w:pPr>
        <w:pStyle w:val="ListParagraph"/>
        <w:numPr>
          <w:ilvl w:val="0"/>
          <w:numId w:val="18"/>
        </w:numPr>
        <w:spacing w:line="360" w:lineRule="auto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rStyle w:val="HTMLCode"/>
          <w:rFonts w:eastAsiaTheme="minorHAnsi"/>
        </w:rPr>
        <w:t xml:space="preserve"> Например, есть функция </w:t>
      </w:r>
      <w:r>
        <w:rPr>
          <w:rStyle w:val="HTMLCode"/>
          <w:rFonts w:eastAsiaTheme="minorHAnsi"/>
          <w:lang w:val="en-US"/>
        </w:rPr>
        <w:t>sayName</w:t>
      </w:r>
      <w:r w:rsidR="00B36C75">
        <w:rPr>
          <w:rStyle w:val="HTMLCode"/>
          <w:rFonts w:eastAsiaTheme="minorHAnsi"/>
        </w:rPr>
        <w:t>(</w:t>
      </w:r>
      <w:r w:rsidR="00B36C75">
        <w:rPr>
          <w:rStyle w:val="HTMLCode"/>
          <w:rFonts w:eastAsiaTheme="minorHAnsi"/>
          <w:lang w:val="en-US"/>
        </w:rPr>
        <w:t>surname</w:t>
      </w:r>
      <w:r w:rsidR="00B36C75">
        <w:rPr>
          <w:rStyle w:val="HTMLCode"/>
          <w:rFonts w:eastAsiaTheme="minorHAnsi"/>
        </w:rPr>
        <w:t>)</w:t>
      </w:r>
      <w:r w:rsidRPr="00FC327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и мы можем ее передать в нужный нам контекст вызова (</w:t>
      </w:r>
      <w:r w:rsidR="00426BAA">
        <w:rPr>
          <w:rStyle w:val="HTMLCode"/>
          <w:rFonts w:eastAsiaTheme="minorHAnsi"/>
        </w:rPr>
        <w:t>откуда она</w:t>
      </w:r>
      <w:r>
        <w:rPr>
          <w:rStyle w:val="HTMLCode"/>
          <w:rFonts w:eastAsiaTheme="minorHAnsi"/>
        </w:rPr>
        <w:t xml:space="preserve"> будет вызываться) 2-мя способами. Функцией </w:t>
      </w:r>
      <w:r>
        <w:rPr>
          <w:rStyle w:val="HTMLCode"/>
          <w:rFonts w:eastAsiaTheme="minorHAnsi"/>
          <w:lang w:val="en-US"/>
        </w:rPr>
        <w:t>call</w:t>
      </w:r>
      <w:r w:rsidRPr="00426BA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и </w:t>
      </w:r>
      <w:r>
        <w:rPr>
          <w:rStyle w:val="HTMLCode"/>
          <w:rFonts w:eastAsiaTheme="minorHAnsi"/>
          <w:lang w:val="en-US"/>
        </w:rPr>
        <w:t>apply</w:t>
      </w:r>
      <w:r w:rsidRPr="00426BAA">
        <w:rPr>
          <w:rStyle w:val="HTMLCode"/>
          <w:rFonts w:eastAsiaTheme="minorHAnsi"/>
        </w:rPr>
        <w:t>.</w:t>
      </w:r>
    </w:p>
    <w:p w:rsidR="00FC3275" w:rsidRPr="00B36C75" w:rsidRDefault="00FC3275" w:rsidP="00965B8B">
      <w:pPr>
        <w:pStyle w:val="ListParagraph"/>
        <w:spacing w:line="360" w:lineRule="auto"/>
        <w:rPr>
          <w:rStyle w:val="HTMLCode"/>
          <w:rFonts w:eastAsiaTheme="minorHAnsi"/>
          <w:lang w:val="en-US"/>
        </w:rPr>
      </w:pPr>
      <w:r>
        <w:rPr>
          <w:rStyle w:val="HTMLCode"/>
          <w:rFonts w:eastAsiaTheme="minorHAnsi"/>
          <w:lang w:val="en-US"/>
        </w:rPr>
        <w:t>sayName</w:t>
      </w:r>
      <w:r w:rsidRPr="00B36C75">
        <w:rPr>
          <w:rStyle w:val="HTMLCode"/>
          <w:rFonts w:eastAsiaTheme="minorHAnsi"/>
          <w:lang w:val="en-US"/>
        </w:rPr>
        <w:t>.</w:t>
      </w:r>
      <w:r>
        <w:rPr>
          <w:rStyle w:val="HTMLCode"/>
          <w:rFonts w:eastAsiaTheme="minorHAnsi"/>
          <w:lang w:val="en-US"/>
        </w:rPr>
        <w:t>call</w:t>
      </w:r>
      <w:r w:rsidRPr="00B36C75">
        <w:rPr>
          <w:rStyle w:val="HTMLCode"/>
          <w:rFonts w:eastAsiaTheme="minorHAnsi"/>
          <w:lang w:val="en-US"/>
        </w:rPr>
        <w:t>(</w:t>
      </w:r>
      <w:r>
        <w:rPr>
          <w:rStyle w:val="HTMLCode"/>
          <w:rFonts w:eastAsiaTheme="minorHAnsi"/>
          <w:lang w:val="en-US"/>
        </w:rPr>
        <w:t>user</w:t>
      </w:r>
      <w:r w:rsidR="00B36C75" w:rsidRPr="00B36C75">
        <w:rPr>
          <w:rStyle w:val="HTMLCode"/>
          <w:rFonts w:eastAsiaTheme="minorHAnsi"/>
          <w:lang w:val="en-US"/>
        </w:rPr>
        <w:t>, “</w:t>
      </w:r>
      <w:r w:rsidR="00B36C75">
        <w:rPr>
          <w:rStyle w:val="HTMLCode"/>
          <w:rFonts w:eastAsiaTheme="minorHAnsi"/>
          <w:lang w:val="en-US"/>
        </w:rPr>
        <w:t>Petrov</w:t>
      </w:r>
      <w:r w:rsidR="00B36C75" w:rsidRPr="00B36C75">
        <w:rPr>
          <w:rStyle w:val="HTMLCode"/>
          <w:rFonts w:eastAsiaTheme="minorHAnsi"/>
          <w:lang w:val="en-US"/>
        </w:rPr>
        <w:t>”</w:t>
      </w:r>
      <w:r w:rsidRPr="00B36C75">
        <w:rPr>
          <w:rStyle w:val="HTMLCode"/>
          <w:rFonts w:eastAsiaTheme="minorHAnsi"/>
          <w:lang w:val="en-US"/>
        </w:rPr>
        <w:t>)</w:t>
      </w:r>
      <w:r w:rsidR="00965B8B" w:rsidRPr="00B36C75">
        <w:rPr>
          <w:rStyle w:val="HTMLCode"/>
          <w:rFonts w:eastAsiaTheme="minorHAnsi"/>
          <w:lang w:val="en-US"/>
        </w:rPr>
        <w:t xml:space="preserve">; </w:t>
      </w:r>
      <w:r w:rsidR="00965B8B">
        <w:rPr>
          <w:rStyle w:val="HTMLCode"/>
          <w:rFonts w:eastAsiaTheme="minorHAnsi"/>
        </w:rPr>
        <w:t>Можно</w:t>
      </w:r>
      <w:r w:rsidR="00965B8B" w:rsidRPr="00B36C75">
        <w:rPr>
          <w:rStyle w:val="HTMLCode"/>
          <w:rFonts w:eastAsiaTheme="minorHAnsi"/>
          <w:lang w:val="en-US"/>
        </w:rPr>
        <w:t xml:space="preserve"> </w:t>
      </w:r>
      <w:r w:rsidR="00965B8B" w:rsidRPr="00965B8B">
        <w:rPr>
          <w:rStyle w:val="HTMLCode"/>
          <w:rFonts w:eastAsiaTheme="minorHAnsi"/>
        </w:rPr>
        <w:t>также</w:t>
      </w:r>
      <w:r w:rsidR="00965B8B" w:rsidRPr="00B36C75">
        <w:rPr>
          <w:rStyle w:val="HTMLCode"/>
          <w:rFonts w:eastAsiaTheme="minorHAnsi"/>
          <w:lang w:val="en-US"/>
        </w:rPr>
        <w:t xml:space="preserve"> </w:t>
      </w:r>
      <w:r w:rsidR="00965B8B">
        <w:rPr>
          <w:rStyle w:val="HTMLCode"/>
          <w:rFonts w:eastAsiaTheme="minorHAnsi"/>
        </w:rPr>
        <w:t>использовать</w:t>
      </w:r>
      <w:r w:rsidR="00965B8B" w:rsidRPr="00B36C75">
        <w:rPr>
          <w:rStyle w:val="HTMLCode"/>
          <w:rFonts w:eastAsiaTheme="minorHAnsi"/>
          <w:lang w:val="en-US"/>
        </w:rPr>
        <w:t xml:space="preserve"> </w:t>
      </w:r>
      <w:r w:rsidR="00965B8B">
        <w:rPr>
          <w:rStyle w:val="HTMLCode"/>
          <w:rFonts w:eastAsiaTheme="minorHAnsi"/>
          <w:lang w:val="en-US"/>
        </w:rPr>
        <w:t>apply</w:t>
      </w:r>
      <w:r w:rsidR="00965B8B" w:rsidRPr="00B36C75">
        <w:rPr>
          <w:rStyle w:val="HTMLCode"/>
          <w:rFonts w:eastAsiaTheme="minorHAnsi"/>
          <w:lang w:val="en-US"/>
        </w:rPr>
        <w:t xml:space="preserve"> - </w:t>
      </w:r>
      <w:r w:rsidR="00965B8B">
        <w:rPr>
          <w:rStyle w:val="HTMLCode"/>
          <w:rFonts w:eastAsiaTheme="minorHAnsi"/>
          <w:lang w:val="en-US"/>
        </w:rPr>
        <w:t>sayName</w:t>
      </w:r>
      <w:r w:rsidR="00965B8B" w:rsidRPr="00B36C75">
        <w:rPr>
          <w:rStyle w:val="HTMLCode"/>
          <w:rFonts w:eastAsiaTheme="minorHAnsi"/>
          <w:lang w:val="en-US"/>
        </w:rPr>
        <w:t>.</w:t>
      </w:r>
      <w:r w:rsidR="00965B8B">
        <w:rPr>
          <w:rStyle w:val="HTMLCode"/>
          <w:rFonts w:eastAsiaTheme="minorHAnsi"/>
          <w:lang w:val="en-US"/>
        </w:rPr>
        <w:t>apply</w:t>
      </w:r>
      <w:r w:rsidR="00965B8B" w:rsidRPr="00B36C75">
        <w:rPr>
          <w:rStyle w:val="HTMLCode"/>
          <w:rFonts w:eastAsiaTheme="minorHAnsi"/>
          <w:lang w:val="en-US"/>
        </w:rPr>
        <w:t>(</w:t>
      </w:r>
      <w:r w:rsidR="00965B8B">
        <w:rPr>
          <w:rStyle w:val="HTMLCode"/>
          <w:rFonts w:eastAsiaTheme="minorHAnsi"/>
          <w:lang w:val="en-US"/>
        </w:rPr>
        <w:t>user</w:t>
      </w:r>
      <w:r w:rsidR="00B36C75" w:rsidRPr="00B36C75">
        <w:rPr>
          <w:rStyle w:val="HTMLCode"/>
          <w:rFonts w:eastAsiaTheme="minorHAnsi"/>
          <w:lang w:val="en-US"/>
        </w:rPr>
        <w:t>,[“</w:t>
      </w:r>
      <w:r w:rsidR="00B36C75">
        <w:rPr>
          <w:rStyle w:val="HTMLCode"/>
          <w:rFonts w:eastAsiaTheme="minorHAnsi"/>
          <w:lang w:val="en-US"/>
        </w:rPr>
        <w:t>Sidorov</w:t>
      </w:r>
      <w:r w:rsidR="00B36C75" w:rsidRPr="00B36C75">
        <w:rPr>
          <w:rStyle w:val="HTMLCode"/>
          <w:rFonts w:eastAsiaTheme="minorHAnsi"/>
          <w:lang w:val="en-US"/>
        </w:rPr>
        <w:t>”]</w:t>
      </w:r>
      <w:r w:rsidR="00965B8B" w:rsidRPr="00B36C75">
        <w:rPr>
          <w:rStyle w:val="HTMLCode"/>
          <w:rFonts w:eastAsiaTheme="minorHAnsi"/>
          <w:lang w:val="en-US"/>
        </w:rPr>
        <w:t xml:space="preserve">);  </w:t>
      </w:r>
    </w:p>
    <w:p w:rsidR="00FC3275" w:rsidRDefault="00FC3275" w:rsidP="00FC3275">
      <w:pPr>
        <w:pStyle w:val="ListParagraph"/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sayName</w:t>
      </w:r>
      <w:r w:rsidRPr="00FC3275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что передаем (наш метод)</w:t>
      </w:r>
    </w:p>
    <w:p w:rsidR="00FC3275" w:rsidRPr="00EF0C5A" w:rsidRDefault="00FC3275" w:rsidP="00FC3275">
      <w:pPr>
        <w:pStyle w:val="ListParagraph"/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user</w:t>
      </w:r>
      <w:r w:rsidRPr="00FC3275">
        <w:rPr>
          <w:rStyle w:val="HTMLCode"/>
          <w:rFonts w:eastAsiaTheme="minorHAnsi"/>
        </w:rPr>
        <w:t xml:space="preserve"> – куда </w:t>
      </w:r>
      <w:r>
        <w:rPr>
          <w:rStyle w:val="HTMLCode"/>
          <w:rFonts w:eastAsiaTheme="minorHAnsi"/>
        </w:rPr>
        <w:t xml:space="preserve">передаем. В какой контекст. В объект </w:t>
      </w:r>
      <w:r>
        <w:rPr>
          <w:rStyle w:val="HTMLCode"/>
          <w:rFonts w:eastAsiaTheme="minorHAnsi"/>
          <w:lang w:val="en-US"/>
        </w:rPr>
        <w:t>user</w:t>
      </w:r>
    </w:p>
    <w:p w:rsidR="00B36C75" w:rsidRPr="00DE1D72" w:rsidRDefault="00B36C75" w:rsidP="00FC3275">
      <w:pPr>
        <w:pStyle w:val="ListParagraph"/>
        <w:spacing w:line="360" w:lineRule="auto"/>
        <w:rPr>
          <w:rStyle w:val="HTMLCode"/>
          <w:rFonts w:eastAsiaTheme="minorHAnsi"/>
        </w:rPr>
      </w:pPr>
      <w:r w:rsidRPr="00B36C75">
        <w:rPr>
          <w:rStyle w:val="HTMLCode"/>
          <w:rFonts w:eastAsiaTheme="minorHAnsi"/>
        </w:rPr>
        <w:t>“</w:t>
      </w:r>
      <w:r>
        <w:rPr>
          <w:rStyle w:val="HTMLCode"/>
          <w:rFonts w:eastAsiaTheme="minorHAnsi"/>
          <w:lang w:val="en-US"/>
        </w:rPr>
        <w:t>Petrov</w:t>
      </w:r>
      <w:r w:rsidRPr="00B36C75">
        <w:rPr>
          <w:rStyle w:val="HTMLCode"/>
          <w:rFonts w:eastAsiaTheme="minorHAnsi"/>
        </w:rPr>
        <w:t xml:space="preserve">” – </w:t>
      </w:r>
      <w:r>
        <w:rPr>
          <w:rStyle w:val="HTMLCode"/>
          <w:rFonts w:eastAsiaTheme="minorHAnsi"/>
        </w:rPr>
        <w:t xml:space="preserve">аргумент, который попадет в </w:t>
      </w:r>
      <w:r>
        <w:rPr>
          <w:rStyle w:val="HTMLCode"/>
          <w:rFonts w:eastAsiaTheme="minorHAnsi"/>
          <w:lang w:val="en-US"/>
        </w:rPr>
        <w:t>surname</w:t>
      </w:r>
      <w:r w:rsidRPr="00B36C75">
        <w:rPr>
          <w:rStyle w:val="HTMLCode"/>
          <w:rFonts w:eastAsiaTheme="minorHAnsi"/>
        </w:rPr>
        <w:t xml:space="preserve"> функции</w:t>
      </w:r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sayName</w:t>
      </w:r>
      <w:r w:rsidR="00DE1D72">
        <w:rPr>
          <w:rStyle w:val="HTMLCode"/>
          <w:rFonts w:eastAsiaTheme="minorHAnsi"/>
        </w:rPr>
        <w:t xml:space="preserve">. Кавычки для </w:t>
      </w:r>
      <w:r w:rsidR="00DE1D72">
        <w:rPr>
          <w:rStyle w:val="HTMLCode"/>
          <w:rFonts w:eastAsiaTheme="minorHAnsi"/>
          <w:lang w:val="en-US"/>
        </w:rPr>
        <w:t>call</w:t>
      </w:r>
      <w:r w:rsidR="00DE1D72" w:rsidRPr="00DE1D72">
        <w:rPr>
          <w:rStyle w:val="HTMLCode"/>
          <w:rFonts w:eastAsiaTheme="minorHAnsi"/>
        </w:rPr>
        <w:t xml:space="preserve">, </w:t>
      </w:r>
      <w:r w:rsidR="00DE1D72">
        <w:rPr>
          <w:rStyle w:val="HTMLCode"/>
          <w:rFonts w:eastAsiaTheme="minorHAnsi"/>
        </w:rPr>
        <w:t xml:space="preserve">массив для </w:t>
      </w:r>
      <w:r w:rsidR="00DE1D72">
        <w:rPr>
          <w:rStyle w:val="HTMLCode"/>
          <w:rFonts w:eastAsiaTheme="minorHAnsi"/>
          <w:lang w:val="en-US"/>
        </w:rPr>
        <w:t>apply</w:t>
      </w:r>
      <w:r w:rsidR="00DE1D72" w:rsidRPr="00DE1D72">
        <w:rPr>
          <w:rStyle w:val="HTMLCode"/>
          <w:rFonts w:eastAsiaTheme="minorHAnsi"/>
        </w:rPr>
        <w:t>.</w:t>
      </w:r>
    </w:p>
    <w:p w:rsidR="00FC3275" w:rsidRPr="00EF0C5A" w:rsidRDefault="00FC3275" w:rsidP="00FC3275">
      <w:pPr>
        <w:pStyle w:val="ListParagraph"/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call</w:t>
      </w:r>
      <w:r w:rsidRPr="00FC3275">
        <w:rPr>
          <w:rStyle w:val="HTMLCode"/>
          <w:rFonts w:eastAsiaTheme="minorHAnsi"/>
        </w:rPr>
        <w:t xml:space="preserve"> – при помощи чего передаем.</w:t>
      </w:r>
      <w:r>
        <w:rPr>
          <w:rStyle w:val="HTMLCode"/>
          <w:rFonts w:eastAsiaTheme="minorHAnsi"/>
        </w:rPr>
        <w:t xml:space="preserve">При помощи вспомогательного метода </w:t>
      </w:r>
      <w:r>
        <w:rPr>
          <w:rStyle w:val="HTMLCode"/>
          <w:rFonts w:eastAsiaTheme="minorHAnsi"/>
          <w:lang w:val="en-US"/>
        </w:rPr>
        <w:t>call</w:t>
      </w:r>
    </w:p>
    <w:p w:rsidR="002345B5" w:rsidRPr="002345B5" w:rsidRDefault="002345B5" w:rsidP="002345B5">
      <w:pPr>
        <w:pStyle w:val="ListParagraph"/>
        <w:numPr>
          <w:ilvl w:val="0"/>
          <w:numId w:val="18"/>
        </w:num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Bind.</w:t>
      </w:r>
    </w:p>
    <w:p w:rsidR="002345B5" w:rsidRDefault="002345B5" w:rsidP="002345B5">
      <w:pPr>
        <w:pStyle w:val="ListParagraph"/>
        <w:spacing w:line="360" w:lineRule="auto"/>
      </w:pPr>
      <w:r>
        <w:rPr>
          <w:rStyle w:val="HTMLCode"/>
          <w:rFonts w:eastAsiaTheme="minorHAnsi"/>
        </w:rPr>
        <w:t xml:space="preserve">Создает </w:t>
      </w:r>
      <w:r w:rsidRPr="001774FA">
        <w:rPr>
          <w:rStyle w:val="HTMLCode"/>
          <w:rFonts w:eastAsiaTheme="minorHAnsi"/>
          <w:b/>
        </w:rPr>
        <w:t>новую</w:t>
      </w:r>
      <w:r>
        <w:rPr>
          <w:rStyle w:val="HTMLCode"/>
          <w:rFonts w:eastAsiaTheme="minorHAnsi"/>
        </w:rPr>
        <w:t xml:space="preserve"> функцию и под нее подвязывает контекст.</w:t>
      </w:r>
      <w:r w:rsidR="00EF0C5A" w:rsidRPr="00EF0C5A">
        <w:t xml:space="preserve"> </w:t>
      </w:r>
    </w:p>
    <w:p w:rsidR="00EF0C5A" w:rsidRPr="00EF0C5A" w:rsidRDefault="00EF0C5A" w:rsidP="00EF0C5A">
      <w:pPr>
        <w:spacing w:line="360" w:lineRule="auto"/>
      </w:pPr>
      <w:r>
        <w:t>Есть</w:t>
      </w:r>
      <w:r w:rsidRPr="00EF0C5A">
        <w:t xml:space="preserve"> </w:t>
      </w:r>
      <w:r>
        <w:t xml:space="preserve">функция в которой 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EF0C5A">
        <w:rPr>
          <w:rFonts w:ascii="Courier New" w:eastAsia="Times New Roman" w:hAnsi="Courier New" w:cs="Courier New"/>
          <w:sz w:val="20"/>
          <w:szCs w:val="20"/>
        </w:rPr>
        <w:t xml:space="preserve"> не имеет контекст</w:t>
      </w:r>
    </w:p>
    <w:p w:rsidR="00EF0C5A" w:rsidRPr="00016C24" w:rsidRDefault="00EF0C5A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function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func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soname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>) {</w:t>
      </w:r>
    </w:p>
    <w:p w:rsidR="00EF0C5A" w:rsidRPr="00EF0C5A" w:rsidRDefault="00EF0C5A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alert(this.firstName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 + soname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);</w:t>
      </w:r>
    </w:p>
    <w:p w:rsidR="00EF0C5A" w:rsidRPr="00016C24" w:rsidRDefault="00EF0C5A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16C24">
        <w:rPr>
          <w:rFonts w:ascii="Courier New" w:eastAsia="Times New Roman" w:hAnsi="Courier New" w:cs="Courier New"/>
          <w:sz w:val="20"/>
          <w:szCs w:val="20"/>
        </w:rPr>
        <w:t>}</w:t>
      </w:r>
    </w:p>
    <w:p w:rsidR="00E86CA4" w:rsidRPr="00016C24" w:rsidRDefault="00E86CA4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F0C5A" w:rsidRDefault="00EF0C5A" w:rsidP="002345B5">
      <w:pPr>
        <w:pStyle w:val="ListParagraph"/>
        <w:spacing w:line="360" w:lineRule="auto"/>
      </w:pPr>
      <w:r>
        <w:t xml:space="preserve">В современном JavaScript у функций есть встроенный метод </w:t>
      </w:r>
      <w:hyperlink r:id="rId33" w:history="1">
        <w:r>
          <w:rPr>
            <w:rStyle w:val="Hyperlink"/>
          </w:rPr>
          <w:t>bind</w:t>
        </w:r>
      </w:hyperlink>
      <w:r>
        <w:t xml:space="preserve">, который позволяет зафиксировать </w:t>
      </w:r>
      <w:r>
        <w:rPr>
          <w:rStyle w:val="HTMLCode"/>
          <w:rFonts w:eastAsiaTheme="minorHAnsi"/>
        </w:rPr>
        <w:t>this</w:t>
      </w:r>
      <w:r>
        <w:t>.</w:t>
      </w:r>
    </w:p>
    <w:p w:rsidR="00A53B04" w:rsidRPr="00E86CA4" w:rsidRDefault="00A53B04" w:rsidP="00A53B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let</w:t>
      </w:r>
      <w:r w:rsidRPr="00E86CA4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boundFunc</w:t>
      </w:r>
      <w:r w:rsidRPr="00E86CA4">
        <w:rPr>
          <w:rFonts w:ascii="Courier New" w:eastAsia="Times New Roman" w:hAnsi="Courier New" w:cs="Courier New"/>
          <w:sz w:val="20"/>
          <w:szCs w:val="20"/>
        </w:rPr>
        <w:t xml:space="preserve"> = 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func</w:t>
      </w:r>
      <w:r w:rsidRPr="00E86CA4">
        <w:rPr>
          <w:rFonts w:ascii="Courier New" w:eastAsia="Times New Roman" w:hAnsi="Courier New" w:cs="Courier New"/>
          <w:sz w:val="20"/>
          <w:szCs w:val="20"/>
        </w:rPr>
        <w:t>.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bind</w:t>
      </w:r>
      <w:r w:rsidRPr="00E86CA4">
        <w:rPr>
          <w:rFonts w:ascii="Courier New" w:eastAsia="Times New Roman" w:hAnsi="Courier New" w:cs="Courier New"/>
          <w:sz w:val="20"/>
          <w:szCs w:val="20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E86CA4">
        <w:rPr>
          <w:rFonts w:ascii="Courier New" w:eastAsia="Times New Roman" w:hAnsi="Courier New" w:cs="Courier New"/>
          <w:sz w:val="20"/>
          <w:szCs w:val="20"/>
        </w:rPr>
        <w:t>);</w:t>
      </w:r>
      <w:r>
        <w:rPr>
          <w:rFonts w:ascii="Courier New" w:eastAsia="Times New Roman" w:hAnsi="Courier New" w:cs="Courier New"/>
          <w:sz w:val="20"/>
          <w:szCs w:val="20"/>
        </w:rPr>
        <w:t xml:space="preserve"> - присвоение экзотического объекта в переменную. И установление контеста </w:t>
      </w:r>
      <w:r>
        <w:rPr>
          <w:rStyle w:val="HTMLCode"/>
          <w:rFonts w:eastAsiaTheme="minorHAnsi"/>
        </w:rPr>
        <w:t>this=</w:t>
      </w:r>
      <w:r>
        <w:rPr>
          <w:rStyle w:val="HTMLCode"/>
          <w:rFonts w:eastAsiaTheme="minorHAnsi"/>
          <w:lang w:val="en-US"/>
        </w:rPr>
        <w:t>user</w:t>
      </w:r>
    </w:p>
    <w:p w:rsidR="00A53B04" w:rsidRPr="00A53B04" w:rsidRDefault="00A53B04" w:rsidP="00A53B04">
      <w:pPr>
        <w:spacing w:line="360" w:lineRule="auto"/>
      </w:pPr>
      <w:r w:rsidRPr="00A53B04">
        <w:rPr>
          <w:rFonts w:ascii="Courier New" w:eastAsia="Times New Roman" w:hAnsi="Courier New" w:cs="Courier New"/>
          <w:sz w:val="20"/>
          <w:szCs w:val="20"/>
          <w:lang w:val="en-US"/>
        </w:rPr>
        <w:t>boundFunc</w:t>
      </w:r>
      <w:r w:rsidRPr="00A53B04">
        <w:rPr>
          <w:rFonts w:ascii="Courier New" w:eastAsia="Times New Roman" w:hAnsi="Courier New" w:cs="Courier New"/>
          <w:sz w:val="20"/>
          <w:szCs w:val="20"/>
        </w:rPr>
        <w:t>(“</w:t>
      </w:r>
      <w:r w:rsidRPr="00A53B04">
        <w:rPr>
          <w:rFonts w:ascii="Courier New" w:eastAsia="Times New Roman" w:hAnsi="Courier New" w:cs="Courier New"/>
          <w:sz w:val="20"/>
          <w:szCs w:val="20"/>
          <w:lang w:val="en-US"/>
        </w:rPr>
        <w:t>Petrov</w:t>
      </w:r>
      <w:r w:rsidRPr="00A53B04">
        <w:rPr>
          <w:rFonts w:ascii="Courier New" w:eastAsia="Times New Roman" w:hAnsi="Courier New" w:cs="Courier New"/>
          <w:sz w:val="20"/>
          <w:szCs w:val="20"/>
        </w:rPr>
        <w:t>”) – вызов экзотического объекта</w:t>
      </w:r>
      <w:r>
        <w:rPr>
          <w:rFonts w:ascii="Courier New" w:eastAsia="Times New Roman" w:hAnsi="Courier New" w:cs="Courier New"/>
          <w:sz w:val="20"/>
          <w:szCs w:val="20"/>
        </w:rPr>
        <w:t>.</w:t>
      </w:r>
      <w:r w:rsidRPr="00A53B04">
        <w:rPr>
          <w:rFonts w:ascii="Courier New" w:eastAsia="Times New Roman" w:hAnsi="Courier New" w:cs="Courier New"/>
          <w:sz w:val="20"/>
          <w:szCs w:val="20"/>
        </w:rPr>
        <w:t>”</w:t>
      </w:r>
      <w:r w:rsidRPr="00A53B04">
        <w:rPr>
          <w:rFonts w:ascii="Courier New" w:eastAsia="Times New Roman" w:hAnsi="Courier New" w:cs="Courier New"/>
          <w:sz w:val="20"/>
          <w:szCs w:val="20"/>
          <w:lang w:val="en-US"/>
        </w:rPr>
        <w:t>Petrov</w:t>
      </w:r>
      <w:r w:rsidRPr="004C1D61">
        <w:rPr>
          <w:rFonts w:ascii="Courier New" w:eastAsia="Times New Roman" w:hAnsi="Courier New" w:cs="Courier New"/>
          <w:sz w:val="20"/>
          <w:szCs w:val="20"/>
        </w:rPr>
        <w:t>”</w:t>
      </w:r>
      <w:r>
        <w:rPr>
          <w:rFonts w:ascii="Courier New" w:eastAsia="Times New Roman" w:hAnsi="Courier New" w:cs="Courier New"/>
          <w:sz w:val="20"/>
          <w:szCs w:val="20"/>
        </w:rPr>
        <w:t xml:space="preserve"> попадает в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soname</w:t>
      </w:r>
      <w:r w:rsidR="004C1D61" w:rsidRPr="004C1D61">
        <w:rPr>
          <w:rFonts w:ascii="Courier New" w:eastAsia="Times New Roman" w:hAnsi="Courier New" w:cs="Courier New"/>
          <w:sz w:val="20"/>
          <w:szCs w:val="20"/>
        </w:rPr>
        <w:t>.</w:t>
      </w:r>
    </w:p>
    <w:p w:rsidR="00E86CA4" w:rsidRDefault="00E86CA4" w:rsidP="002345B5">
      <w:pPr>
        <w:pStyle w:val="ListParagraph"/>
        <w:spacing w:line="360" w:lineRule="auto"/>
      </w:pPr>
    </w:p>
    <w:p w:rsidR="00EF0C5A" w:rsidRDefault="00EF0C5A" w:rsidP="002345B5">
      <w:pPr>
        <w:pStyle w:val="ListParagraph"/>
        <w:spacing w:line="360" w:lineRule="auto"/>
      </w:pP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func</w:t>
      </w:r>
      <w:r w:rsidRPr="00EF0C5A">
        <w:rPr>
          <w:rFonts w:ascii="Courier New" w:eastAsia="Times New Roman" w:hAnsi="Courier New" w:cs="Courier New"/>
          <w:sz w:val="20"/>
          <w:szCs w:val="20"/>
        </w:rPr>
        <w:t>.</w:t>
      </w:r>
      <w:r w:rsidRPr="00EF0C5A">
        <w:rPr>
          <w:rFonts w:ascii="Courier New" w:eastAsia="Times New Roman" w:hAnsi="Courier New" w:cs="Courier New"/>
          <w:sz w:val="20"/>
          <w:szCs w:val="20"/>
          <w:lang w:val="en-US"/>
        </w:rPr>
        <w:t>bind</w:t>
      </w:r>
      <w:r w:rsidRPr="00EF0C5A">
        <w:rPr>
          <w:rFonts w:ascii="Courier New" w:eastAsia="Times New Roman" w:hAnsi="Courier New" w:cs="Courier New"/>
          <w:sz w:val="20"/>
          <w:szCs w:val="20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>
        <w:rPr>
          <w:rFonts w:ascii="Courier New" w:eastAsia="Times New Roman" w:hAnsi="Courier New" w:cs="Courier New"/>
          <w:sz w:val="20"/>
          <w:szCs w:val="20"/>
        </w:rPr>
        <w:t>) – эта строчка создает особый экзотичский объект</w:t>
      </w:r>
      <w:r w:rsidR="00E86CA4">
        <w:rPr>
          <w:rFonts w:ascii="Courier New" w:eastAsia="Times New Roman" w:hAnsi="Courier New" w:cs="Courier New"/>
          <w:sz w:val="20"/>
          <w:szCs w:val="20"/>
        </w:rPr>
        <w:t xml:space="preserve">, который помещается в переменную </w:t>
      </w:r>
      <w:r w:rsidR="00E86CA4" w:rsidRPr="00EF0C5A">
        <w:rPr>
          <w:rFonts w:ascii="Courier New" w:eastAsia="Times New Roman" w:hAnsi="Courier New" w:cs="Courier New"/>
          <w:sz w:val="20"/>
          <w:szCs w:val="20"/>
          <w:lang w:val="en-US"/>
        </w:rPr>
        <w:t>boundFunc</w:t>
      </w:r>
      <w:r w:rsidR="00E86CA4">
        <w:rPr>
          <w:rFonts w:ascii="Courier New" w:eastAsia="Times New Roman" w:hAnsi="Courier New" w:cs="Courier New"/>
          <w:sz w:val="20"/>
          <w:szCs w:val="20"/>
        </w:rPr>
        <w:t xml:space="preserve">. И при вызове этот экзотический объект вызывается как функция и прозрачно передает вызов в другую функцию(в </w:t>
      </w:r>
      <w:r w:rsidR="00E86CA4">
        <w:rPr>
          <w:rFonts w:ascii="Courier New" w:eastAsia="Times New Roman" w:hAnsi="Courier New" w:cs="Courier New"/>
          <w:sz w:val="20"/>
          <w:szCs w:val="20"/>
          <w:lang w:val="en-US"/>
        </w:rPr>
        <w:t>func</w:t>
      </w:r>
      <w:r w:rsidR="00E86CA4">
        <w:rPr>
          <w:rFonts w:ascii="Courier New" w:eastAsia="Times New Roman" w:hAnsi="Courier New" w:cs="Courier New"/>
          <w:sz w:val="20"/>
          <w:szCs w:val="20"/>
        </w:rPr>
        <w:t>)</w:t>
      </w:r>
      <w:r w:rsidR="00A53B04" w:rsidRPr="00A53B04">
        <w:t xml:space="preserve"> </w:t>
      </w:r>
      <w:r w:rsidR="00A53B04">
        <w:t>при этом устанавливая</w:t>
      </w:r>
      <w:r w:rsidR="00A53B04" w:rsidRPr="00A53B04">
        <w:t xml:space="preserve"> связь</w:t>
      </w:r>
      <w:r w:rsidR="00A53B04">
        <w:t xml:space="preserve"> </w:t>
      </w:r>
      <w:r w:rsidR="00A53B04">
        <w:rPr>
          <w:rStyle w:val="HTMLCode"/>
          <w:rFonts w:eastAsiaTheme="minorHAnsi"/>
        </w:rPr>
        <w:t>this=</w:t>
      </w:r>
      <w:r w:rsidR="00A53B04">
        <w:rPr>
          <w:rStyle w:val="HTMLCode"/>
          <w:rFonts w:eastAsiaTheme="minorHAnsi"/>
          <w:lang w:val="en-US"/>
        </w:rPr>
        <w:t>user</w:t>
      </w:r>
      <w:r w:rsidR="00A53B04">
        <w:t>.</w:t>
      </w:r>
    </w:p>
    <w:p w:rsidR="00A53B04" w:rsidRDefault="00A53B04" w:rsidP="002345B5">
      <w:pPr>
        <w:pStyle w:val="ListParagraph"/>
        <w:spacing w:line="360" w:lineRule="auto"/>
      </w:pPr>
      <w:r>
        <w:t xml:space="preserve">Другими словами, вызов </w:t>
      </w:r>
      <w:r>
        <w:rPr>
          <w:rStyle w:val="HTMLCode"/>
          <w:rFonts w:eastAsiaTheme="minorHAnsi"/>
        </w:rPr>
        <w:t>boundFunc</w:t>
      </w:r>
      <w:r>
        <w:t xml:space="preserve"> подобен вызову </w:t>
      </w:r>
      <w:r>
        <w:rPr>
          <w:rStyle w:val="HTMLCode"/>
          <w:rFonts w:eastAsiaTheme="minorHAnsi"/>
        </w:rPr>
        <w:t>func</w:t>
      </w:r>
      <w:r>
        <w:t xml:space="preserve"> с фиксированным </w:t>
      </w:r>
      <w:r>
        <w:rPr>
          <w:rStyle w:val="HTMLCode"/>
          <w:rFonts w:eastAsiaTheme="minorHAnsi"/>
        </w:rPr>
        <w:t>this</w:t>
      </w:r>
      <w:r>
        <w:t>.</w:t>
      </w:r>
    </w:p>
    <w:p w:rsidR="004C1D61" w:rsidRDefault="004C1D61" w:rsidP="002345B5">
      <w:pPr>
        <w:pStyle w:val="ListParagraph"/>
        <w:spacing w:line="360" w:lineRule="auto"/>
      </w:pPr>
    </w:p>
    <w:p w:rsidR="00EF0C5A" w:rsidRDefault="00EF0C5A" w:rsidP="009858B5">
      <w:pPr>
        <w:spacing w:line="360" w:lineRule="auto"/>
        <w:rPr>
          <w:rFonts w:ascii="Courier New" w:hAnsi="Courier New" w:cs="Courier New"/>
          <w:sz w:val="20"/>
          <w:szCs w:val="20"/>
        </w:rPr>
      </w:pPr>
    </w:p>
    <w:p w:rsidR="00A32805" w:rsidRPr="00A32805" w:rsidRDefault="00A32805" w:rsidP="00A32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document.addEventListener('click', function(){</w:t>
      </w:r>
    </w:p>
    <w:p w:rsidR="00A32805" w:rsidRPr="00016C24" w:rsidRDefault="00A32805" w:rsidP="00A32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console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log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016C24">
        <w:rPr>
          <w:rFonts w:ascii="Courier New" w:eastAsia="Times New Roman" w:hAnsi="Courier New" w:cs="Courier New"/>
          <w:sz w:val="20"/>
          <w:szCs w:val="20"/>
          <w:lang w:val="en-US"/>
        </w:rPr>
        <w:t xml:space="preserve">);  </w:t>
      </w:r>
    </w:p>
    <w:p w:rsidR="00A32805" w:rsidRPr="006B0230" w:rsidRDefault="00A32805" w:rsidP="00A32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B0230">
        <w:rPr>
          <w:rFonts w:ascii="Courier New" w:eastAsia="Times New Roman" w:hAnsi="Courier New" w:cs="Courier New"/>
          <w:sz w:val="20"/>
          <w:szCs w:val="20"/>
        </w:rPr>
        <w:t>});</w:t>
      </w:r>
    </w:p>
    <w:p w:rsidR="009858B5" w:rsidRPr="00016C24" w:rsidRDefault="009858B5" w:rsidP="009858B5">
      <w:pPr>
        <w:spacing w:line="36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Если мы добавим </w:t>
      </w:r>
      <w:r>
        <w:rPr>
          <w:rFonts w:ascii="Courier New" w:hAnsi="Courier New" w:cs="Courier New"/>
          <w:sz w:val="20"/>
          <w:szCs w:val="20"/>
          <w:lang w:val="en-US"/>
        </w:rPr>
        <w:t>this</w:t>
      </w:r>
      <w:r w:rsidRPr="009858B5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 xml:space="preserve">в </w:t>
      </w:r>
      <w:r w:rsidR="006B0230">
        <w:rPr>
          <w:rFonts w:ascii="Courier New" w:hAnsi="Courier New" w:cs="Courier New"/>
          <w:sz w:val="20"/>
          <w:szCs w:val="20"/>
        </w:rPr>
        <w:t xml:space="preserve">классическую </w:t>
      </w:r>
      <w:r>
        <w:rPr>
          <w:rFonts w:ascii="Courier New" w:hAnsi="Courier New" w:cs="Courier New"/>
          <w:sz w:val="20"/>
          <w:szCs w:val="20"/>
        </w:rPr>
        <w:t xml:space="preserve">функцию внутри обработччика событий, то при нажатии мы получим в </w:t>
      </w:r>
      <w:r>
        <w:rPr>
          <w:rFonts w:ascii="Courier New" w:hAnsi="Courier New" w:cs="Courier New"/>
          <w:sz w:val="20"/>
          <w:szCs w:val="20"/>
          <w:lang w:val="en-US"/>
        </w:rPr>
        <w:t>this</w:t>
      </w:r>
      <w:r w:rsidRPr="009858B5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сам объект на который мы нажали.</w:t>
      </w:r>
      <w:r w:rsidR="00CA1525">
        <w:rPr>
          <w:rFonts w:ascii="Courier New" w:hAnsi="Courier New" w:cs="Courier New"/>
          <w:sz w:val="20"/>
          <w:szCs w:val="20"/>
        </w:rPr>
        <w:t xml:space="preserve"> Тоже самое что и </w:t>
      </w:r>
      <w:r w:rsidR="00CA1525">
        <w:rPr>
          <w:rFonts w:ascii="Courier New" w:hAnsi="Courier New" w:cs="Courier New"/>
          <w:sz w:val="20"/>
          <w:szCs w:val="20"/>
          <w:lang w:val="en-US"/>
        </w:rPr>
        <w:t>event</w:t>
      </w:r>
      <w:r w:rsidR="00CA1525" w:rsidRPr="00016C24">
        <w:rPr>
          <w:rFonts w:ascii="Courier New" w:hAnsi="Courier New" w:cs="Courier New"/>
          <w:sz w:val="20"/>
          <w:szCs w:val="20"/>
        </w:rPr>
        <w:t>.</w:t>
      </w:r>
      <w:r w:rsidR="00CA1525">
        <w:rPr>
          <w:rFonts w:ascii="Courier New" w:hAnsi="Courier New" w:cs="Courier New"/>
          <w:sz w:val="20"/>
          <w:szCs w:val="20"/>
          <w:lang w:val="en-US"/>
        </w:rPr>
        <w:t>target</w:t>
      </w:r>
    </w:p>
    <w:p w:rsidR="00136DD9" w:rsidRPr="00016C24" w:rsidRDefault="00136DD9" w:rsidP="009858B5">
      <w:pPr>
        <w:spacing w:line="360" w:lineRule="auto"/>
        <w:rPr>
          <w:rFonts w:ascii="Courier New" w:hAnsi="Courier New" w:cs="Courier New"/>
          <w:sz w:val="20"/>
          <w:szCs w:val="20"/>
        </w:rPr>
      </w:pPr>
    </w:p>
    <w:p w:rsidR="00136DD9" w:rsidRDefault="00136DD9" w:rsidP="009858B5">
      <w:pPr>
        <w:spacing w:line="36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У стрелочных функций нет своего контекста вызова.</w:t>
      </w:r>
      <w:r w:rsidR="00F5008F">
        <w:rPr>
          <w:rFonts w:ascii="Courier New" w:hAnsi="Courier New" w:cs="Courier New"/>
          <w:sz w:val="20"/>
          <w:szCs w:val="20"/>
        </w:rPr>
        <w:t xml:space="preserve"> Такая функция всегда будет брать контекст вызова у своего родителя.</w:t>
      </w:r>
    </w:p>
    <w:p w:rsidR="0016335F" w:rsidRP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const obj = {</w:t>
      </w:r>
    </w:p>
    <w:p w:rsidR="0016335F" w:rsidRP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name: "Igor",</w:t>
      </w:r>
    </w:p>
    <w:p w:rsidR="0016335F" w:rsidRP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sayName: function(){</w:t>
      </w:r>
    </w:p>
    <w:p w:rsidR="0016335F" w:rsidRP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let say = () =&gt; {</w:t>
      </w:r>
    </w:p>
    <w:p w:rsidR="0016335F" w:rsidRP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console.log(this.name);</w:t>
      </w:r>
    </w:p>
    <w:p w:rsidR="0016335F" w:rsidRPr="008F470E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</w:t>
      </w:r>
      <w:r w:rsidRPr="008F470E">
        <w:rPr>
          <w:rFonts w:ascii="Courier New" w:eastAsia="Times New Roman" w:hAnsi="Courier New" w:cs="Courier New"/>
          <w:sz w:val="20"/>
          <w:szCs w:val="20"/>
        </w:rPr>
        <w:t>}</w:t>
      </w:r>
    </w:p>
    <w:p w:rsidR="0016335F" w:rsidRPr="008F470E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say</w:t>
      </w:r>
      <w:r w:rsidRPr="008F470E">
        <w:rPr>
          <w:rFonts w:ascii="Courier New" w:eastAsia="Times New Roman" w:hAnsi="Courier New" w:cs="Courier New"/>
          <w:sz w:val="20"/>
          <w:szCs w:val="20"/>
        </w:rPr>
        <w:t>();</w:t>
      </w:r>
    </w:p>
    <w:p w:rsidR="0016335F" w:rsidRPr="008F470E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16335F" w:rsidRPr="008F470E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sz w:val="20"/>
          <w:szCs w:val="20"/>
        </w:rPr>
        <w:t>}</w:t>
      </w:r>
    </w:p>
    <w:p w:rsidR="0016335F" w:rsidRDefault="0016335F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Родитель стрелочной функции, которая помещена в переменную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say</w:t>
      </w:r>
      <w:r w:rsidRPr="0016335F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это другая функция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sayName</w:t>
      </w:r>
      <w:r>
        <w:rPr>
          <w:rFonts w:ascii="Courier New" w:eastAsia="Times New Roman" w:hAnsi="Courier New" w:cs="Courier New"/>
          <w:sz w:val="20"/>
          <w:szCs w:val="20"/>
        </w:rPr>
        <w:t xml:space="preserve">, а контекст функции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sayName</w:t>
      </w:r>
      <w:r>
        <w:rPr>
          <w:rFonts w:ascii="Courier New" w:eastAsia="Times New Roman" w:hAnsi="Courier New" w:cs="Courier New"/>
          <w:sz w:val="20"/>
          <w:szCs w:val="20"/>
        </w:rPr>
        <w:t xml:space="preserve"> это объект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obj</w:t>
      </w:r>
      <w:r w:rsidRPr="0016335F">
        <w:rPr>
          <w:rFonts w:ascii="Courier New" w:eastAsia="Times New Roman" w:hAnsi="Courier New" w:cs="Courier New"/>
          <w:sz w:val="20"/>
          <w:szCs w:val="20"/>
        </w:rPr>
        <w:t xml:space="preserve">. </w:t>
      </w:r>
      <w:r>
        <w:rPr>
          <w:rFonts w:ascii="Courier New" w:eastAsia="Times New Roman" w:hAnsi="Courier New" w:cs="Courier New"/>
          <w:sz w:val="20"/>
          <w:szCs w:val="20"/>
        </w:rPr>
        <w:t xml:space="preserve">Т.е.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sayName</w:t>
      </w:r>
      <w:r>
        <w:rPr>
          <w:rFonts w:ascii="Courier New" w:eastAsia="Times New Roman" w:hAnsi="Courier New" w:cs="Courier New"/>
          <w:sz w:val="20"/>
          <w:szCs w:val="20"/>
        </w:rPr>
        <w:t xml:space="preserve"> находится в контексте объекта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obj</w:t>
      </w:r>
      <w:r w:rsidRPr="0016335F">
        <w:rPr>
          <w:rFonts w:ascii="Courier New" w:eastAsia="Times New Roman" w:hAnsi="Courier New" w:cs="Courier New"/>
          <w:sz w:val="20"/>
          <w:szCs w:val="20"/>
        </w:rPr>
        <w:t xml:space="preserve">.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16335F">
        <w:rPr>
          <w:rFonts w:ascii="Courier New" w:eastAsia="Times New Roman" w:hAnsi="Courier New" w:cs="Courier New"/>
          <w:sz w:val="20"/>
          <w:szCs w:val="20"/>
        </w:rPr>
        <w:t>.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 w:rsidRPr="0016335F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у нас будет </w:t>
      </w:r>
      <w:r w:rsidRPr="0016335F">
        <w:rPr>
          <w:rFonts w:ascii="Courier New" w:eastAsia="Times New Roman" w:hAnsi="Courier New" w:cs="Courier New"/>
          <w:sz w:val="20"/>
          <w:szCs w:val="20"/>
          <w:lang w:val="en-US"/>
        </w:rPr>
        <w:t>Igor</w:t>
      </w:r>
      <w:r>
        <w:rPr>
          <w:rFonts w:ascii="Courier New" w:eastAsia="Times New Roman" w:hAnsi="Courier New" w:cs="Courier New"/>
          <w:sz w:val="20"/>
          <w:szCs w:val="20"/>
        </w:rPr>
        <w:t>. Стрелочная функция взяла контекст своего родителя. Родитель это другая функция, а ее контекст объект.</w:t>
      </w:r>
      <w:r w:rsidR="002919F3" w:rsidRPr="002919F3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2919F3">
        <w:rPr>
          <w:rFonts w:ascii="Courier New" w:eastAsia="Times New Roman" w:hAnsi="Courier New" w:cs="Courier New"/>
          <w:sz w:val="20"/>
          <w:szCs w:val="20"/>
        </w:rPr>
        <w:t xml:space="preserve">Стрелочная функция находящаяся не в контексте глобального объекта </w:t>
      </w:r>
      <w:r w:rsidR="002919F3">
        <w:rPr>
          <w:rFonts w:ascii="Courier New" w:eastAsia="Times New Roman" w:hAnsi="Courier New" w:cs="Courier New"/>
          <w:sz w:val="20"/>
          <w:szCs w:val="20"/>
          <w:lang w:val="en-US"/>
        </w:rPr>
        <w:t>Window</w:t>
      </w:r>
      <w:r w:rsidR="002919F3" w:rsidRPr="002919F3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2919F3">
        <w:rPr>
          <w:rFonts w:ascii="Courier New" w:eastAsia="Times New Roman" w:hAnsi="Courier New" w:cs="Courier New"/>
          <w:sz w:val="20"/>
          <w:szCs w:val="20"/>
        </w:rPr>
        <w:t>называется локальной(например, если находится внутри другой функции или объекта.)</w:t>
      </w:r>
    </w:p>
    <w:p w:rsidR="00424752" w:rsidRPr="00424752" w:rsidRDefault="00424752" w:rsidP="001633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(Объект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Window</w:t>
      </w:r>
      <w:r w:rsidRPr="00424752">
        <w:rPr>
          <w:rFonts w:ascii="Courier New" w:eastAsia="Times New Roman" w:hAnsi="Courier New" w:cs="Courier New"/>
          <w:sz w:val="20"/>
          <w:szCs w:val="20"/>
        </w:rPr>
        <w:t xml:space="preserve"> – </w:t>
      </w:r>
      <w:r>
        <w:rPr>
          <w:rFonts w:ascii="Courier New" w:eastAsia="Times New Roman" w:hAnsi="Courier New" w:cs="Courier New"/>
          <w:sz w:val="20"/>
          <w:szCs w:val="20"/>
        </w:rPr>
        <w:t>это глобальный объект в котором хранятся все методы и все переменные. Я так понял это весь наш код?)</w:t>
      </w:r>
    </w:p>
    <w:p w:rsidR="0016335F" w:rsidRDefault="0016335F" w:rsidP="009858B5">
      <w:pPr>
        <w:spacing w:line="360" w:lineRule="auto"/>
        <w:rPr>
          <w:rFonts w:ascii="Courier New" w:hAnsi="Courier New" w:cs="Courier New"/>
          <w:sz w:val="20"/>
          <w:szCs w:val="20"/>
        </w:rPr>
      </w:pPr>
    </w:p>
    <w:p w:rsidR="00E03FC9" w:rsidRPr="00E03FC9" w:rsidRDefault="00E03FC9" w:rsidP="001034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13C8E">
        <w:rPr>
          <w:rFonts w:ascii="Courier New" w:eastAsia="Times New Roman" w:hAnsi="Courier New" w:cs="Courier New"/>
          <w:sz w:val="20"/>
          <w:szCs w:val="20"/>
        </w:rPr>
        <w:t>Глобальная стрелочная функция в своем контексте всегда будет иметь Window независимо используем мы use</w:t>
      </w:r>
      <w:r w:rsidRPr="001034E9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13C8E">
        <w:rPr>
          <w:rFonts w:ascii="Courier New" w:eastAsia="Times New Roman" w:hAnsi="Courier New" w:cs="Courier New"/>
          <w:sz w:val="20"/>
          <w:szCs w:val="20"/>
        </w:rPr>
        <w:t>strict</w:t>
      </w:r>
      <w:r>
        <w:rPr>
          <w:rFonts w:ascii="Courier New" w:eastAsia="Times New Roman" w:hAnsi="Courier New" w:cs="Courier New"/>
          <w:sz w:val="20"/>
          <w:szCs w:val="20"/>
        </w:rPr>
        <w:t xml:space="preserve"> или нет.</w:t>
      </w:r>
    </w:p>
    <w:p w:rsidR="001034E9" w:rsidRPr="00A32805" w:rsidRDefault="001034E9" w:rsidP="001034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document.ad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dEventListener('click', 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()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=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&gt;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1034E9" w:rsidRPr="001034E9" w:rsidRDefault="001034E9" w:rsidP="001034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console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log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 xml:space="preserve">); </w:t>
      </w:r>
      <w:r w:rsidR="002919F3">
        <w:rPr>
          <w:rFonts w:ascii="Courier New" w:eastAsia="Times New Roman" w:hAnsi="Courier New" w:cs="Courier New"/>
          <w:sz w:val="20"/>
          <w:szCs w:val="20"/>
          <w:lang w:val="en-US"/>
        </w:rPr>
        <w:t>// Window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</w:p>
    <w:p w:rsidR="001034E9" w:rsidRPr="00A13C8E" w:rsidRDefault="001034E9" w:rsidP="001034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13C8E">
        <w:rPr>
          <w:rFonts w:ascii="Courier New" w:eastAsia="Times New Roman" w:hAnsi="Courier New" w:cs="Courier New"/>
          <w:sz w:val="20"/>
          <w:szCs w:val="20"/>
          <w:lang w:val="en-US"/>
        </w:rPr>
        <w:t>});</w:t>
      </w:r>
    </w:p>
    <w:p w:rsidR="00A13C8E" w:rsidRPr="00A13C8E" w:rsidRDefault="00A13C8E" w:rsidP="00A13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13C8E">
        <w:rPr>
          <w:rFonts w:ascii="Courier New" w:eastAsia="Times New Roman" w:hAnsi="Courier New" w:cs="Courier New"/>
          <w:sz w:val="20"/>
          <w:szCs w:val="20"/>
          <w:lang w:val="en-US"/>
        </w:rPr>
        <w:t>Или</w:t>
      </w:r>
    </w:p>
    <w:p w:rsidR="00A13C8E" w:rsidRDefault="00A13C8E" w:rsidP="00A13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13C8E">
        <w:rPr>
          <w:rFonts w:ascii="Courier New" w:eastAsia="Times New Roman" w:hAnsi="Courier New" w:cs="Courier New"/>
          <w:sz w:val="20"/>
          <w:szCs w:val="20"/>
          <w:lang w:val="en-US"/>
        </w:rPr>
        <w:t xml:space="preserve">Const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 xml:space="preserve">abc = 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()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=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&gt;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{console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log</w:t>
      </w:r>
      <w:r w:rsidRPr="001034E9">
        <w:rPr>
          <w:rFonts w:ascii="Courier New" w:eastAsia="Times New Roman" w:hAnsi="Courier New" w:cs="Courier New"/>
          <w:sz w:val="20"/>
          <w:szCs w:val="20"/>
          <w:lang w:val="en-US"/>
        </w:rPr>
        <w:t>(</w:t>
      </w:r>
      <w:r w:rsidRPr="00A32805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);</w:t>
      </w:r>
      <w:r w:rsidRPr="00A13C8E">
        <w:rPr>
          <w:rFonts w:ascii="Courier New" w:eastAsia="Times New Roman" w:hAnsi="Courier New" w:cs="Courier New"/>
          <w:sz w:val="20"/>
          <w:szCs w:val="20"/>
          <w:lang w:val="en-US"/>
        </w:rPr>
        <w:t>});</w:t>
      </w:r>
    </w:p>
    <w:p w:rsidR="00A13C8E" w:rsidRPr="008F470E" w:rsidRDefault="00A13C8E" w:rsidP="005C47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sz w:val="20"/>
          <w:szCs w:val="20"/>
          <w:lang w:val="en-US"/>
        </w:rPr>
        <w:t>Abc</w:t>
      </w:r>
      <w:r w:rsidRPr="008F470E">
        <w:rPr>
          <w:rFonts w:ascii="Courier New" w:eastAsia="Times New Roman" w:hAnsi="Courier New" w:cs="Courier New"/>
          <w:sz w:val="20"/>
          <w:szCs w:val="20"/>
          <w:lang w:val="en-US"/>
        </w:rPr>
        <w:t xml:space="preserve">(); //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Window</w:t>
      </w:r>
    </w:p>
    <w:p w:rsidR="005C47B2" w:rsidRPr="008F470E" w:rsidRDefault="005C47B2" w:rsidP="009858B5">
      <w:pPr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C47B2" w:rsidRPr="008F470E" w:rsidRDefault="005C47B2" w:rsidP="009858B5">
      <w:pPr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8F470E">
        <w:rPr>
          <w:rFonts w:ascii="Courier New" w:hAnsi="Courier New" w:cs="Courier New"/>
          <w:sz w:val="20"/>
          <w:szCs w:val="20"/>
          <w:lang w:val="en-US"/>
        </w:rPr>
        <w:t>https://tproger.ru/translations/javascript-this-keyword/</w:t>
      </w:r>
    </w:p>
    <w:p w:rsidR="00EF0C5A" w:rsidRPr="008F470E" w:rsidRDefault="00EF0C5A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5C47B2" w:rsidRPr="008F470E" w:rsidRDefault="005C47B2" w:rsidP="00EF0C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512824" w:rsidRPr="008F470E" w:rsidRDefault="00512824" w:rsidP="00512824">
      <w:pPr>
        <w:spacing w:line="360" w:lineRule="auto"/>
        <w:rPr>
          <w:rStyle w:val="HTMLCode"/>
          <w:rFonts w:eastAsiaTheme="minorHAnsi"/>
          <w:lang w:val="en-US"/>
        </w:rPr>
      </w:pPr>
    </w:p>
    <w:p w:rsidR="00500CA1" w:rsidRPr="00512824" w:rsidRDefault="00512824" w:rsidP="00512824">
      <w:pPr>
        <w:spacing w:line="360" w:lineRule="auto"/>
        <w:rPr>
          <w:rStyle w:val="HTMLCode"/>
          <w:rFonts w:eastAsiaTheme="minorHAnsi"/>
          <w:b/>
          <w:sz w:val="36"/>
          <w:szCs w:val="36"/>
        </w:rPr>
      </w:pPr>
      <w:r w:rsidRPr="00512824">
        <w:rPr>
          <w:b/>
          <w:sz w:val="32"/>
          <w:szCs w:val="32"/>
        </w:rPr>
        <w:t xml:space="preserve">Классы (стандарт </w:t>
      </w:r>
      <w:r w:rsidRPr="00512824">
        <w:rPr>
          <w:b/>
          <w:sz w:val="32"/>
          <w:szCs w:val="32"/>
          <w:lang w:val="en-US"/>
        </w:rPr>
        <w:t>ES</w:t>
      </w:r>
      <w:r w:rsidRPr="00512824">
        <w:rPr>
          <w:b/>
          <w:sz w:val="32"/>
          <w:szCs w:val="32"/>
        </w:rPr>
        <w:t>6)</w:t>
      </w:r>
    </w:p>
    <w:p w:rsidR="00500CA1" w:rsidRDefault="00F531E5" w:rsidP="00F531E5">
      <w:pPr>
        <w:spacing w:line="360" w:lineRule="auto"/>
        <w:rPr>
          <w:rStyle w:val="HTMLCode"/>
          <w:rFonts w:eastAsiaTheme="minorHAnsi"/>
        </w:rPr>
      </w:pPr>
      <w:r w:rsidRPr="00F531E5">
        <w:rPr>
          <w:rStyle w:val="HTMLCode"/>
          <w:rFonts w:eastAsiaTheme="minorHAnsi"/>
        </w:rPr>
        <w:t>Если мы используем старые браузеры которые не поддерживают формат ES6, то для них существует трансплиттер, который переводит новый код в старый формат</w:t>
      </w:r>
      <w:r>
        <w:rPr>
          <w:rStyle w:val="HTMLCode"/>
          <w:rFonts w:eastAsiaTheme="minorHAnsi"/>
        </w:rPr>
        <w:t>.</w:t>
      </w:r>
    </w:p>
    <w:p w:rsidR="00A40C81" w:rsidRPr="00016C24" w:rsidRDefault="00A40C81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Классы – это красивая обертка</w:t>
      </w:r>
      <w:r w:rsidR="002735C9">
        <w:rPr>
          <w:rStyle w:val="HTMLCode"/>
          <w:rFonts w:eastAsiaTheme="minorHAnsi"/>
        </w:rPr>
        <w:t>(синтаксический сахар)</w:t>
      </w:r>
      <w:r>
        <w:rPr>
          <w:rStyle w:val="HTMLCode"/>
          <w:rFonts w:eastAsiaTheme="minorHAnsi"/>
        </w:rPr>
        <w:t xml:space="preserve"> фукций-конструкторов.</w:t>
      </w:r>
      <w:r w:rsidR="00086E19">
        <w:rPr>
          <w:rStyle w:val="HTMLCode"/>
          <w:rFonts w:eastAsiaTheme="minorHAnsi"/>
        </w:rPr>
        <w:t xml:space="preserve"> Классы внутри это все теже функции.</w:t>
      </w:r>
    </w:p>
    <w:p w:rsidR="007227AE" w:rsidRDefault="007227AE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lastRenderedPageBreak/>
        <w:t>Смысл класса это шаблонизация. Всместо того чтобы каждый раз заново описывать какую-то слайдер его свойства, методы итд мы создаем один шаблон, который говрит в общем что будет делать этот компонент.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>class Rectangle{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constructor(height, width) {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this.height = height;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this.width = width;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calcArea(){</w:t>
      </w:r>
    </w:p>
    <w:p w:rsidR="0027177E" w:rsidRPr="0027177E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this.width * this.height;</w:t>
      </w:r>
    </w:p>
    <w:p w:rsidR="0027177E" w:rsidRPr="00016C24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27177E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</w:t>
      </w:r>
      <w:r w:rsidRPr="00016C24">
        <w:rPr>
          <w:rFonts w:ascii="Courier New" w:eastAsia="Times New Roman" w:hAnsi="Courier New" w:cs="Courier New"/>
          <w:sz w:val="20"/>
          <w:szCs w:val="20"/>
        </w:rPr>
        <w:t>}</w:t>
      </w:r>
    </w:p>
    <w:p w:rsidR="0027177E" w:rsidRPr="00016C24" w:rsidRDefault="0027177E" w:rsidP="00271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16C24">
        <w:rPr>
          <w:rFonts w:ascii="Courier New" w:eastAsia="Times New Roman" w:hAnsi="Courier New" w:cs="Courier New"/>
          <w:sz w:val="20"/>
          <w:szCs w:val="20"/>
        </w:rPr>
        <w:t>}</w:t>
      </w:r>
    </w:p>
    <w:p w:rsidR="0082341F" w:rsidRDefault="0082341F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имя класса с большой буквы.</w:t>
      </w:r>
      <w:r w:rsidR="006413F0">
        <w:rPr>
          <w:rStyle w:val="HTMLCode"/>
          <w:rFonts w:eastAsiaTheme="minorHAnsi"/>
        </w:rPr>
        <w:t xml:space="preserve"> Все что внутри будет включаться в этот шаблон. То что будет уметь этот класс.</w:t>
      </w:r>
    </w:p>
    <w:p w:rsidR="0059580A" w:rsidRPr="0027177E" w:rsidRDefault="0059580A" w:rsidP="00F531E5">
      <w:pPr>
        <w:spacing w:line="360" w:lineRule="auto"/>
        <w:rPr>
          <w:rStyle w:val="HTMLCode"/>
          <w:rFonts w:eastAsiaTheme="minorHAnsi"/>
        </w:rPr>
      </w:pPr>
      <w:r w:rsidRPr="0059580A">
        <w:rPr>
          <w:rStyle w:val="HTMLCode"/>
          <w:rFonts w:eastAsiaTheme="minorHAnsi"/>
        </w:rPr>
        <w:t xml:space="preserve">Constructor(){} – </w:t>
      </w:r>
      <w:r>
        <w:rPr>
          <w:rStyle w:val="HTMLCode"/>
          <w:rFonts w:eastAsiaTheme="minorHAnsi"/>
        </w:rPr>
        <w:t>то при помощи чего создается объект класса. Консруктор принимает входящие параметры</w:t>
      </w:r>
      <w:r w:rsidR="0027177E" w:rsidRPr="0027177E">
        <w:rPr>
          <w:rStyle w:val="HTMLCode"/>
          <w:rFonts w:eastAsiaTheme="minorHAnsi"/>
        </w:rPr>
        <w:t>.</w:t>
      </w:r>
    </w:p>
    <w:p w:rsidR="0027177E" w:rsidRDefault="0027177E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Const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obj</w:t>
      </w:r>
      <w:r w:rsidRPr="0027177E">
        <w:rPr>
          <w:rStyle w:val="HTMLCode"/>
          <w:rFonts w:eastAsiaTheme="minorHAnsi"/>
        </w:rPr>
        <w:t xml:space="preserve"> = </w:t>
      </w:r>
      <w:r>
        <w:rPr>
          <w:rStyle w:val="HTMLCode"/>
          <w:rFonts w:eastAsiaTheme="minorHAnsi"/>
          <w:lang w:val="en-US"/>
        </w:rPr>
        <w:t>new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Rectangle</w:t>
      </w:r>
      <w:r w:rsidRPr="0027177E">
        <w:rPr>
          <w:rStyle w:val="HTMLCode"/>
          <w:rFonts w:eastAsiaTheme="minorHAnsi"/>
        </w:rPr>
        <w:t xml:space="preserve">(10,12); - </w:t>
      </w:r>
      <w:r>
        <w:rPr>
          <w:rStyle w:val="HTMLCode"/>
          <w:rFonts w:eastAsiaTheme="minorHAnsi"/>
        </w:rPr>
        <w:t>при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помощи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new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создаем новый объект </w:t>
      </w:r>
      <w:r>
        <w:rPr>
          <w:rStyle w:val="HTMLCode"/>
          <w:rFonts w:eastAsiaTheme="minorHAnsi"/>
          <w:lang w:val="en-US"/>
        </w:rPr>
        <w:t>this</w:t>
      </w:r>
      <w:r w:rsidRPr="0027177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куда все записываем(свойства и методы) и возвращаем наш объект в нашу переменную </w:t>
      </w:r>
      <w:r>
        <w:rPr>
          <w:rStyle w:val="HTMLCode"/>
          <w:rFonts w:eastAsiaTheme="minorHAnsi"/>
          <w:lang w:val="en-US"/>
        </w:rPr>
        <w:t>obj</w:t>
      </w:r>
      <w:r w:rsidRPr="0027177E">
        <w:rPr>
          <w:rStyle w:val="HTMLCode"/>
          <w:rFonts w:eastAsiaTheme="minorHAnsi"/>
        </w:rPr>
        <w:t>.</w:t>
      </w:r>
    </w:p>
    <w:p w:rsidR="00CA75A7" w:rsidRDefault="00CA75A7" w:rsidP="00F531E5">
      <w:pPr>
        <w:spacing w:line="360" w:lineRule="auto"/>
        <w:rPr>
          <w:rStyle w:val="HTMLCode"/>
          <w:rFonts w:eastAsiaTheme="minorHAnsi"/>
        </w:rPr>
      </w:pPr>
    </w:p>
    <w:p w:rsidR="00CA75A7" w:rsidRPr="00016C24" w:rsidRDefault="00CA75A7" w:rsidP="00F531E5">
      <w:pPr>
        <w:spacing w:line="360" w:lineRule="auto"/>
        <w:rPr>
          <w:rStyle w:val="HTMLCode"/>
          <w:rFonts w:eastAsiaTheme="minorHAnsi"/>
        </w:rPr>
      </w:pPr>
    </w:p>
    <w:p w:rsidR="00CA75A7" w:rsidRPr="00B569D2" w:rsidRDefault="00B569D2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Java</w:t>
      </w:r>
      <w:r w:rsidRPr="00016C24">
        <w:rPr>
          <w:rStyle w:val="HTMLCode"/>
          <w:rFonts w:eastAsiaTheme="minorHAnsi"/>
        </w:rPr>
        <w:t>-</w:t>
      </w:r>
      <w:r>
        <w:rPr>
          <w:rStyle w:val="HTMLCode"/>
          <w:rFonts w:eastAsiaTheme="minorHAnsi"/>
        </w:rPr>
        <w:t>учебник</w:t>
      </w:r>
    </w:p>
    <w:p w:rsidR="00CA75A7" w:rsidRDefault="00CA75A7" w:rsidP="00F531E5">
      <w:pPr>
        <w:spacing w:line="360" w:lineRule="auto"/>
      </w:pPr>
      <w:r>
        <w:t xml:space="preserve">В объектно-ориентированном программировании </w:t>
      </w:r>
      <w:r>
        <w:rPr>
          <w:rStyle w:val="Emphasis"/>
        </w:rPr>
        <w:t>класс</w:t>
      </w:r>
      <w:r>
        <w:t xml:space="preserve"> 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CA75A7" w:rsidRDefault="00CA75A7" w:rsidP="00F531E5">
      <w:pPr>
        <w:spacing w:line="360" w:lineRule="auto"/>
      </w:pPr>
      <w:r>
        <w:t>Я так понял, что класс</w:t>
      </w:r>
      <w:r w:rsidR="00BC7968">
        <w:t>(</w:t>
      </w:r>
      <w:r w:rsidR="00BC7968">
        <w:rPr>
          <w:lang w:val="en-US"/>
        </w:rPr>
        <w:t>class</w:t>
      </w:r>
      <w:r w:rsidR="00BC7968">
        <w:t>)</w:t>
      </w:r>
      <w:r>
        <w:t xml:space="preserve"> это более</w:t>
      </w:r>
      <w:r w:rsidR="00BC7968">
        <w:t xml:space="preserve"> продвинутая конструкия функций</w:t>
      </w:r>
      <w:r>
        <w:t>-конструкторов</w:t>
      </w:r>
      <w:r w:rsidR="00BC7968">
        <w:t>, которая предоставляет новые возможности.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class User {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constructor(name) {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this.name = name;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}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sayHi() {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alert(this.name);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}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// Использование:</w:t>
      </w:r>
    </w:p>
    <w:p w:rsidR="00BC22CB" w:rsidRPr="00BC22CB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let user = new User("Иван");</w:t>
      </w:r>
    </w:p>
    <w:p w:rsidR="00BC22CB" w:rsidRPr="00016C24" w:rsidRDefault="00BC22CB" w:rsidP="00BC22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016C24">
        <w:rPr>
          <w:rFonts w:ascii="Courier New" w:eastAsia="Times New Roman" w:hAnsi="Courier New" w:cs="Courier New"/>
          <w:sz w:val="20"/>
          <w:szCs w:val="20"/>
        </w:rPr>
        <w:t>.</w:t>
      </w: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sayHi</w:t>
      </w:r>
      <w:r w:rsidRPr="00016C24">
        <w:rPr>
          <w:rFonts w:ascii="Courier New" w:eastAsia="Times New Roman" w:hAnsi="Courier New" w:cs="Courier New"/>
          <w:sz w:val="20"/>
          <w:szCs w:val="20"/>
        </w:rPr>
        <w:t>();</w:t>
      </w:r>
    </w:p>
    <w:p w:rsidR="00BC22CB" w:rsidRDefault="00BC22CB" w:rsidP="00F531E5">
      <w:pPr>
        <w:spacing w:line="360" w:lineRule="auto"/>
      </w:pPr>
      <w:r>
        <w:t xml:space="preserve">Когда вызывается </w:t>
      </w:r>
      <w:r>
        <w:rPr>
          <w:rStyle w:val="HTMLCode"/>
          <w:rFonts w:eastAsiaTheme="minorHAnsi"/>
        </w:rPr>
        <w:t>new User("Иван")</w:t>
      </w:r>
      <w:r>
        <w:t>:</w:t>
      </w:r>
    </w:p>
    <w:p w:rsidR="00BC22CB" w:rsidRPr="00BC22CB" w:rsidRDefault="00BC22CB" w:rsidP="00BC22C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C22CB">
        <w:rPr>
          <w:rFonts w:ascii="Times New Roman" w:eastAsia="Times New Roman" w:hAnsi="Times New Roman" w:cs="Times New Roman"/>
          <w:sz w:val="24"/>
          <w:szCs w:val="24"/>
          <w:lang w:val="en-US"/>
        </w:rPr>
        <w:t>Создаётся новый объект.</w:t>
      </w:r>
    </w:p>
    <w:p w:rsidR="00BC22CB" w:rsidRDefault="00BC22CB" w:rsidP="00BC22C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constructor</w:t>
      </w:r>
      <w:r w:rsidRPr="00BC22CB">
        <w:rPr>
          <w:rFonts w:ascii="Times New Roman" w:eastAsia="Times New Roman" w:hAnsi="Times New Roman" w:cs="Times New Roman"/>
          <w:sz w:val="24"/>
          <w:szCs w:val="24"/>
        </w:rPr>
        <w:t xml:space="preserve"> запускается с заданным аргументом и сохраняет его в </w:t>
      </w: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BC22CB">
        <w:rPr>
          <w:rFonts w:ascii="Courier New" w:eastAsia="Times New Roman" w:hAnsi="Courier New" w:cs="Courier New"/>
          <w:sz w:val="20"/>
          <w:szCs w:val="20"/>
        </w:rPr>
        <w:t>.</w:t>
      </w:r>
      <w:r w:rsidRPr="00BC22CB"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 w:rsidRPr="00BC22C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64491" w:rsidRDefault="00564491" w:rsidP="00564491">
      <w:pPr>
        <w:spacing w:before="100" w:beforeAutospacing="1" w:after="100" w:afterAutospacing="1" w:line="240" w:lineRule="auto"/>
        <w:rPr>
          <w:rStyle w:val="importanttype"/>
        </w:rPr>
      </w:pPr>
      <w:r>
        <w:rPr>
          <w:rStyle w:val="importanttype"/>
        </w:rPr>
        <w:lastRenderedPageBreak/>
        <w:t>Методы в классе не разделяются запятой</w:t>
      </w:r>
    </w:p>
    <w:p w:rsidR="00564491" w:rsidRPr="00074AB6" w:rsidRDefault="00564491" w:rsidP="005644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74AB6">
        <w:rPr>
          <w:rFonts w:ascii="Times New Roman" w:eastAsia="Times New Roman" w:hAnsi="Times New Roman" w:cs="Times New Roman"/>
          <w:b/>
          <w:sz w:val="24"/>
          <w:szCs w:val="24"/>
        </w:rPr>
        <w:t>Что такое класс?</w:t>
      </w:r>
    </w:p>
    <w:p w:rsidR="00564491" w:rsidRDefault="00564491" w:rsidP="00564491">
      <w:pPr>
        <w:spacing w:before="100" w:beforeAutospacing="1" w:after="100" w:afterAutospacing="1" w:line="240" w:lineRule="auto"/>
      </w:pPr>
      <w:r>
        <w:t>В JavaScript класс – это разновидность функции.</w:t>
      </w:r>
    </w:p>
    <w:p w:rsidR="00564491" w:rsidRPr="00564491" w:rsidRDefault="00564491" w:rsidP="005644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4491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alert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</w:rPr>
        <w:t>(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typeof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User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); // </w:t>
      </w:r>
      <w:r w:rsidRPr="00564491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function</w:t>
      </w:r>
    </w:p>
    <w:p w:rsidR="00564491" w:rsidRPr="00564491" w:rsidRDefault="00564491" w:rsidP="005644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Вот что на самом деле делает конструкция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class</w:t>
      </w:r>
      <w:r w:rsidRPr="00564491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564491">
        <w:rPr>
          <w:rFonts w:ascii="Courier New" w:eastAsia="Times New Roman" w:hAnsi="Courier New" w:cs="Courier New"/>
          <w:sz w:val="20"/>
          <w:szCs w:val="20"/>
        </w:rPr>
        <w:t xml:space="preserve"> {...}</w:t>
      </w:r>
      <w:r w:rsidRPr="0056449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64491" w:rsidRPr="00564491" w:rsidRDefault="00564491" w:rsidP="0056449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Создаёт функцию с именем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, которая становится результатом объявления класса. Код функции берётся из метода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constructor</w:t>
      </w: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 (она будет пустой, если такого метода нет).</w:t>
      </w:r>
    </w:p>
    <w:p w:rsidR="00564491" w:rsidRDefault="00564491" w:rsidP="0056449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Сохраняет все методы, такие как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sayHi</w:t>
      </w:r>
      <w:r w:rsidRPr="00564491">
        <w:rPr>
          <w:rFonts w:ascii="Times New Roman" w:eastAsia="Times New Roman" w:hAnsi="Times New Roman" w:cs="Times New Roman"/>
          <w:sz w:val="24"/>
          <w:szCs w:val="24"/>
        </w:rPr>
        <w:t xml:space="preserve">, в 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User</w:t>
      </w:r>
      <w:r w:rsidRPr="00564491">
        <w:rPr>
          <w:rFonts w:ascii="Courier New" w:eastAsia="Times New Roman" w:hAnsi="Courier New" w:cs="Courier New"/>
          <w:sz w:val="20"/>
          <w:szCs w:val="20"/>
        </w:rPr>
        <w:t>.</w:t>
      </w:r>
      <w:r w:rsidRPr="00564491">
        <w:rPr>
          <w:rFonts w:ascii="Courier New" w:eastAsia="Times New Roman" w:hAnsi="Courier New" w:cs="Courier New"/>
          <w:sz w:val="20"/>
          <w:szCs w:val="20"/>
          <w:lang w:val="en-US"/>
        </w:rPr>
        <w:t>prototype</w:t>
      </w:r>
      <w:r w:rsidRPr="0056449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23A3E" w:rsidRDefault="00423A3E" w:rsidP="00423A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Функции конструкторы отличаются от класса.</w:t>
      </w:r>
    </w:p>
    <w:p w:rsidR="00423A3E" w:rsidRPr="00423A3E" w:rsidRDefault="00423A3E" w:rsidP="00423A3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3A3E">
        <w:rPr>
          <w:rFonts w:ascii="Times New Roman" w:eastAsia="Times New Roman" w:hAnsi="Times New Roman" w:cs="Times New Roman"/>
          <w:sz w:val="24"/>
          <w:szCs w:val="24"/>
        </w:rPr>
        <w:t>В отличие от обычных функций, конструктор класса не может быть вызван без new</w:t>
      </w:r>
    </w:p>
    <w:p w:rsidR="00423A3E" w:rsidRPr="00423A3E" w:rsidRDefault="00423A3E" w:rsidP="00423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423A3E">
        <w:rPr>
          <w:rFonts w:ascii="Times New Roman" w:eastAsia="Times New Roman" w:hAnsi="Times New Roman" w:cs="Times New Roman"/>
          <w:sz w:val="24"/>
          <w:szCs w:val="24"/>
        </w:rPr>
        <w:t>User(); - так можно вызвать функцию, но не класс</w:t>
      </w:r>
    </w:p>
    <w:p w:rsidR="00423A3E" w:rsidRPr="00423A3E" w:rsidRDefault="00423A3E" w:rsidP="00423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423A3E" w:rsidRPr="00423A3E" w:rsidRDefault="00423A3E" w:rsidP="00423A3E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3A3E">
        <w:rPr>
          <w:rFonts w:ascii="Times New Roman" w:eastAsia="Times New Roman" w:hAnsi="Times New Roman" w:cs="Times New Roman"/>
          <w:sz w:val="24"/>
          <w:szCs w:val="24"/>
        </w:rPr>
        <w:t>Методы класса являются неперечислимыми. И это хорошо, так как если мы проходимся циклом for..in по объекту, то обычно мы не хотим при этом получать методы класса.</w:t>
      </w:r>
    </w:p>
    <w:p w:rsidR="00423A3E" w:rsidRPr="00423A3E" w:rsidRDefault="00423A3E" w:rsidP="00423A3E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3A3E">
        <w:rPr>
          <w:rFonts w:ascii="Times New Roman" w:eastAsia="Times New Roman" w:hAnsi="Times New Roman" w:cs="Times New Roman"/>
          <w:sz w:val="24"/>
          <w:szCs w:val="24"/>
        </w:rPr>
        <w:t>Классы всегда используют use strict. Весь код внутри класса автоматически находится в строгом режиме.</w:t>
      </w:r>
    </w:p>
    <w:p w:rsidR="00423A3E" w:rsidRDefault="00423A3E" w:rsidP="00423A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bookmarkStart w:id="139" w:name="class-expression"/>
    <w:p w:rsidR="0095185A" w:rsidRDefault="0095185A" w:rsidP="0095185A">
      <w:pPr>
        <w:pStyle w:val="Heading2"/>
      </w:pPr>
      <w:r w:rsidRPr="00FB18C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fldChar w:fldCharType="begin"/>
      </w:r>
      <w:r w:rsidRPr="00FB18C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instrText xml:space="preserve"> HYPERLINK "https://learn.javascript.ru/class?ysclid=l6qqtf4j5s909625783" \l "class-expression" </w:instrText>
      </w:r>
      <w:r w:rsidRPr="00FB18C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fldChar w:fldCharType="separate"/>
      </w:r>
      <w:r w:rsidRPr="00FB18C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Class Expression</w:t>
      </w:r>
      <w:r w:rsidRPr="00FB18CA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fldChar w:fldCharType="end"/>
      </w:r>
      <w:bookmarkEnd w:id="139"/>
    </w:p>
    <w:p w:rsidR="0095185A" w:rsidRPr="0095185A" w:rsidRDefault="0095185A" w:rsidP="00951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5185A">
        <w:rPr>
          <w:rFonts w:ascii="Times New Roman" w:eastAsia="Times New Roman" w:hAnsi="Times New Roman" w:cs="Times New Roman"/>
          <w:sz w:val="24"/>
          <w:szCs w:val="24"/>
        </w:rPr>
        <w:t>Как и функции, классы можно определять внутри другого выражения, передавать, возвращать, присваивать и т.д.</w:t>
      </w:r>
    </w:p>
    <w:p w:rsidR="0095185A" w:rsidRPr="0095185A" w:rsidRDefault="0095185A" w:rsidP="00951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5185A">
        <w:rPr>
          <w:rFonts w:ascii="Times New Roman" w:eastAsia="Times New Roman" w:hAnsi="Times New Roman" w:cs="Times New Roman"/>
          <w:sz w:val="24"/>
          <w:szCs w:val="24"/>
          <w:lang w:val="en-US"/>
        </w:rPr>
        <w:t>Пример Class Expression (по аналогии с Function Expression):</w:t>
      </w: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>let User = class {</w:t>
      </w: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sayHi() {</w:t>
      </w: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alert("Привет");</w:t>
      </w: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}</w:t>
      </w:r>
    </w:p>
    <w:p w:rsid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>};</w:t>
      </w: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95185A" w:rsidRPr="0095185A" w:rsidRDefault="0095185A" w:rsidP="00951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95185A">
        <w:rPr>
          <w:rFonts w:ascii="Courier New" w:eastAsia="Times New Roman" w:hAnsi="Courier New" w:cs="Courier New"/>
          <w:sz w:val="20"/>
          <w:szCs w:val="20"/>
          <w:lang w:val="en-US"/>
        </w:rPr>
        <w:t>new User().sayHi();</w:t>
      </w:r>
    </w:p>
    <w:p w:rsidR="00B569D2" w:rsidRPr="008F470E" w:rsidRDefault="00B569D2" w:rsidP="00F531E5">
      <w:pPr>
        <w:spacing w:line="360" w:lineRule="auto"/>
        <w:rPr>
          <w:rStyle w:val="HTMLCode"/>
          <w:rFonts w:eastAsiaTheme="minorHAnsi"/>
          <w:lang w:val="en-US"/>
        </w:rPr>
      </w:pPr>
    </w:p>
    <w:p w:rsidR="005C47B2" w:rsidRPr="008F470E" w:rsidRDefault="00C42DA2" w:rsidP="00F531E5">
      <w:pPr>
        <w:spacing w:line="360" w:lineRule="auto"/>
        <w:rPr>
          <w:rStyle w:val="HTMLCode"/>
          <w:rFonts w:eastAsiaTheme="minorHAnsi"/>
          <w:lang w:val="en-US"/>
        </w:rPr>
      </w:pPr>
      <w:r>
        <w:fldChar w:fldCharType="begin"/>
      </w:r>
      <w:r w:rsidRPr="00C42DA2">
        <w:rPr>
          <w:lang w:val="en-US"/>
          <w:rPrChange w:id="140" w:author="Novoselov Alexander" w:date="2022-09-15T11:26:00Z">
            <w:rPr/>
          </w:rPrChange>
        </w:rPr>
        <w:instrText xml:space="preserve"> HYPERLINK "https://developer.mozilla.org/ru/docs/Web/JavaScript/Reference/Classes" </w:instrText>
      </w:r>
      <w:r>
        <w:fldChar w:fldCharType="separate"/>
      </w:r>
      <w:r w:rsidR="005C47B2" w:rsidRPr="008F470E">
        <w:rPr>
          <w:rStyle w:val="Hyperlink"/>
          <w:rFonts w:ascii="Courier New" w:hAnsi="Courier New" w:cs="Courier New"/>
          <w:sz w:val="20"/>
          <w:szCs w:val="20"/>
          <w:lang w:val="en-US"/>
        </w:rPr>
        <w:t>https://developer.mozilla.org/ru/docs/Web/JavaScript/Reference/Classes</w:t>
      </w:r>
      <w:r>
        <w:rPr>
          <w:rStyle w:val="Hyperlink"/>
          <w:rFonts w:ascii="Courier New" w:hAnsi="Courier New" w:cs="Courier New"/>
          <w:sz w:val="20"/>
          <w:szCs w:val="20"/>
          <w:lang w:val="en-US"/>
        </w:rPr>
        <w:fldChar w:fldCharType="end"/>
      </w:r>
    </w:p>
    <w:p w:rsidR="005C47B2" w:rsidRPr="008F470E" w:rsidRDefault="005C47B2" w:rsidP="00F531E5">
      <w:pPr>
        <w:spacing w:line="360" w:lineRule="auto"/>
        <w:rPr>
          <w:rStyle w:val="HTMLCode"/>
          <w:rFonts w:eastAsiaTheme="minorHAnsi"/>
          <w:lang w:val="en-US"/>
        </w:rPr>
      </w:pPr>
      <w:r w:rsidRPr="008F470E">
        <w:rPr>
          <w:rStyle w:val="HTMLCode"/>
          <w:rFonts w:eastAsiaTheme="minorHAnsi"/>
          <w:lang w:val="en-US"/>
        </w:rPr>
        <w:t>http://jsraccoon.ru/es6-classes</w:t>
      </w:r>
    </w:p>
    <w:p w:rsidR="00A515F9" w:rsidRPr="008F470E" w:rsidRDefault="00A515F9" w:rsidP="00F531E5">
      <w:pPr>
        <w:spacing w:line="360" w:lineRule="auto"/>
        <w:rPr>
          <w:b/>
          <w:sz w:val="32"/>
          <w:szCs w:val="32"/>
          <w:lang w:val="en-US"/>
        </w:rPr>
      </w:pPr>
      <w:r w:rsidRPr="00A515F9">
        <w:rPr>
          <w:b/>
          <w:sz w:val="32"/>
          <w:szCs w:val="32"/>
        </w:rPr>
        <w:t>Наследование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>class ColoredRectangle extends Rectangle{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constructor(height,width,text,color){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super(height,width);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this.text = text;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this.color = color;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showMyProps(){ return `Text: ${this.text}, Color: ${this.color}`}</w:t>
      </w:r>
    </w:p>
    <w:p w:rsidR="005609D1" w:rsidRPr="00016C24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16C24">
        <w:rPr>
          <w:rFonts w:ascii="Courier New" w:eastAsia="Times New Roman" w:hAnsi="Courier New" w:cs="Courier New"/>
          <w:sz w:val="20"/>
          <w:szCs w:val="20"/>
        </w:rPr>
        <w:t>}</w:t>
      </w:r>
    </w:p>
    <w:p w:rsidR="005609D1" w:rsidRPr="00016C24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609D1" w:rsidRPr="005609D1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09D1">
        <w:rPr>
          <w:rFonts w:ascii="Courier New" w:eastAsia="Times New Roman" w:hAnsi="Courier New" w:cs="Courier New"/>
          <w:sz w:val="20"/>
          <w:szCs w:val="20"/>
          <w:lang w:val="en-US"/>
        </w:rPr>
        <w:t>Extends</w:t>
      </w:r>
      <w:r>
        <w:rPr>
          <w:rFonts w:ascii="Courier New" w:eastAsia="Times New Roman" w:hAnsi="Courier New" w:cs="Courier New"/>
          <w:sz w:val="20"/>
          <w:szCs w:val="20"/>
        </w:rPr>
        <w:t xml:space="preserve"> – показывет что класс наследуется от другого. Т.е объект такого класса будет иметь все свойства и методы родителя, а также свои.</w:t>
      </w:r>
    </w:p>
    <w:p w:rsidR="005609D1" w:rsidRPr="00A515F9" w:rsidRDefault="005609D1" w:rsidP="00560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sz w:val="32"/>
          <w:szCs w:val="32"/>
        </w:rPr>
      </w:pPr>
    </w:p>
    <w:p w:rsidR="00A515F9" w:rsidRDefault="005609D1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s</w:t>
      </w:r>
      <w:r w:rsidR="00A515F9">
        <w:rPr>
          <w:rStyle w:val="HTMLCode"/>
          <w:rFonts w:eastAsiaTheme="minorHAnsi"/>
          <w:lang w:val="en-US"/>
        </w:rPr>
        <w:t>uper</w:t>
      </w:r>
      <w:r w:rsidR="00A515F9" w:rsidRPr="00A515F9">
        <w:rPr>
          <w:rStyle w:val="HTMLCode"/>
          <w:rFonts w:eastAsiaTheme="minorHAnsi"/>
        </w:rPr>
        <w:t>(</w:t>
      </w:r>
      <w:r w:rsidR="000015B0">
        <w:rPr>
          <w:rStyle w:val="HTMLCode"/>
          <w:rFonts w:eastAsiaTheme="minorHAnsi"/>
        </w:rPr>
        <w:t xml:space="preserve">параметры что и </w:t>
      </w:r>
      <w:r w:rsidRPr="005609D1">
        <w:rPr>
          <w:rStyle w:val="HTMLCode"/>
          <w:rFonts w:eastAsiaTheme="minorHAnsi"/>
        </w:rPr>
        <w:t xml:space="preserve">в </w:t>
      </w:r>
      <w:r w:rsidR="000015B0">
        <w:rPr>
          <w:rStyle w:val="HTMLCode"/>
          <w:rFonts w:eastAsiaTheme="minorHAnsi"/>
        </w:rPr>
        <w:t>родительском конструкторе</w:t>
      </w:r>
      <w:r w:rsidR="00A515F9" w:rsidRPr="00A515F9">
        <w:rPr>
          <w:rStyle w:val="HTMLCode"/>
          <w:rFonts w:eastAsiaTheme="minorHAnsi"/>
        </w:rPr>
        <w:t xml:space="preserve">); </w:t>
      </w:r>
      <w:r w:rsidR="00A515F9">
        <w:rPr>
          <w:rStyle w:val="HTMLCode"/>
          <w:rFonts w:eastAsiaTheme="minorHAnsi"/>
        </w:rPr>
        <w:t>-</w:t>
      </w:r>
      <w:r w:rsidR="00B36943">
        <w:rPr>
          <w:rStyle w:val="HTMLCode"/>
          <w:rFonts w:eastAsiaTheme="minorHAnsi"/>
        </w:rPr>
        <w:t xml:space="preserve"> всегда должен быть на первом месте в конструкторе.</w:t>
      </w:r>
      <w:r w:rsidR="00A515F9">
        <w:rPr>
          <w:rStyle w:val="HTMLCode"/>
          <w:rFonts w:eastAsiaTheme="minorHAnsi"/>
        </w:rPr>
        <w:t xml:space="preserve"> метод который вызывает супер конструктор родителя</w:t>
      </w:r>
      <w:r w:rsidR="007747B3">
        <w:rPr>
          <w:rStyle w:val="HTMLCode"/>
          <w:rFonts w:eastAsiaTheme="minorHAnsi"/>
        </w:rPr>
        <w:t>. Вызывает тоже самое что и было у родителя в конструкторе. Все присваивания.</w:t>
      </w:r>
    </w:p>
    <w:p w:rsidR="00B569D2" w:rsidRPr="00B569D2" w:rsidRDefault="00B569D2" w:rsidP="00B569D2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Java-</w:t>
      </w:r>
      <w:r>
        <w:rPr>
          <w:rStyle w:val="HTMLCode"/>
          <w:rFonts w:eastAsiaTheme="minorHAnsi"/>
        </w:rPr>
        <w:t>учебник</w:t>
      </w:r>
    </w:p>
    <w:p w:rsidR="00B569D2" w:rsidRDefault="00B569D2" w:rsidP="00F531E5">
      <w:pPr>
        <w:spacing w:line="360" w:lineRule="auto"/>
        <w:rPr>
          <w:rStyle w:val="HTMLCode"/>
          <w:rFonts w:eastAsiaTheme="minorHAnsi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drawing>
          <wp:inline distT="0" distB="0" distL="0" distR="0">
            <wp:extent cx="5791207" cy="3105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A02D6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51" cy="31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1" w:name="pereopredelenie-konstruktora"/>
    <w:p w:rsidR="00D24136" w:rsidRDefault="00D24136" w:rsidP="00D24136">
      <w:pPr>
        <w:pStyle w:val="Heading2"/>
      </w:pPr>
      <w:r>
        <w:fldChar w:fldCharType="begin"/>
      </w:r>
      <w:r>
        <w:instrText xml:space="preserve"> HYPERLINK "https://learn.javascript.ru/class-inheritance" \l "pereopredelenie-konstruktora" </w:instrText>
      </w:r>
      <w:r>
        <w:fldChar w:fldCharType="separate"/>
      </w:r>
      <w:r>
        <w:rPr>
          <w:rStyle w:val="Hyperlink"/>
        </w:rPr>
        <w:t>Переопределение конструктора</w:t>
      </w:r>
      <w:r>
        <w:fldChar w:fldCharType="end"/>
      </w:r>
      <w:bookmarkEnd w:id="141"/>
    </w:p>
    <w:p w:rsidR="00B569D2" w:rsidRPr="00016C24" w:rsidRDefault="00B569D2" w:rsidP="00F531E5">
      <w:pPr>
        <w:spacing w:line="360" w:lineRule="auto"/>
        <w:rPr>
          <w:rStyle w:val="HTMLCode"/>
          <w:rFonts w:eastAsiaTheme="minorHAnsi"/>
        </w:rPr>
      </w:pPr>
    </w:p>
    <w:p w:rsidR="00D24136" w:rsidRDefault="00D24136" w:rsidP="00F531E5">
      <w:pPr>
        <w:spacing w:line="360" w:lineRule="auto"/>
      </w:pPr>
      <w:r>
        <w:rPr>
          <w:rStyle w:val="HTMLCode"/>
          <w:rFonts w:eastAsiaTheme="minorHAnsi"/>
        </w:rPr>
        <w:t>Если у наследуемого класса не прописан конструктор.</w:t>
      </w:r>
      <w:r>
        <w:t>Если класс расширяет другой класс и не имеет конструктора, то автоматически создаётся такой «пустой» конструктор:</w:t>
      </w:r>
    </w:p>
    <w:p w:rsidR="00D24136" w:rsidRPr="00D24136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class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Rabbit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extends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Animal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D24136" w:rsidRPr="00D24136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24136">
        <w:rPr>
          <w:rFonts w:ascii="Courier New" w:eastAsia="Times New Roman" w:hAnsi="Courier New" w:cs="Courier New"/>
          <w:sz w:val="20"/>
          <w:szCs w:val="20"/>
        </w:rPr>
        <w:t xml:space="preserve">  // генерируется для классов-потомков, у которых нет своего конструктора</w:t>
      </w:r>
    </w:p>
    <w:p w:rsidR="00D24136" w:rsidRPr="008F470E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</w:rPr>
      </w:pPr>
      <w:r w:rsidRPr="00D24136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</w:t>
      </w:r>
      <w:r w:rsidRPr="00D24136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constructor</w:t>
      </w: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>(...</w:t>
      </w:r>
      <w:r w:rsidRPr="00D24136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args</w:t>
      </w: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>) {</w:t>
      </w:r>
    </w:p>
    <w:p w:rsidR="00D24136" w:rsidRPr="008F470E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</w:rPr>
      </w:pP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  </w:t>
      </w:r>
      <w:r w:rsidRPr="00D24136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super</w:t>
      </w: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>(...</w:t>
      </w:r>
      <w:r w:rsidRPr="00D24136">
        <w:rPr>
          <w:rFonts w:ascii="Courier New" w:eastAsia="Times New Roman" w:hAnsi="Courier New" w:cs="Courier New"/>
          <w:i/>
          <w:iCs/>
          <w:sz w:val="20"/>
          <w:szCs w:val="20"/>
          <w:lang w:val="en-US"/>
        </w:rPr>
        <w:t>args</w:t>
      </w: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>);</w:t>
      </w:r>
    </w:p>
    <w:p w:rsidR="00D24136" w:rsidRPr="008F470E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i/>
          <w:iCs/>
          <w:sz w:val="20"/>
          <w:szCs w:val="20"/>
        </w:rPr>
        <w:t xml:space="preserve">  }</w:t>
      </w:r>
    </w:p>
    <w:p w:rsidR="00D24136" w:rsidRPr="008F470E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F470E">
        <w:rPr>
          <w:rFonts w:ascii="Courier New" w:eastAsia="Times New Roman" w:hAnsi="Courier New" w:cs="Courier New"/>
          <w:sz w:val="20"/>
          <w:szCs w:val="20"/>
        </w:rPr>
        <w:t>}</w:t>
      </w:r>
    </w:p>
    <w:p w:rsidR="00D24136" w:rsidRDefault="00D24136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let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rabbit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=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new</w:t>
      </w:r>
      <w:r w:rsidRPr="00D241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D24136">
        <w:rPr>
          <w:rFonts w:ascii="Courier New" w:eastAsia="Times New Roman" w:hAnsi="Courier New" w:cs="Courier New"/>
          <w:sz w:val="20"/>
          <w:szCs w:val="20"/>
          <w:lang w:val="en-US"/>
        </w:rPr>
        <w:t>Rabbit</w:t>
      </w:r>
      <w:r w:rsidRPr="00D24136">
        <w:rPr>
          <w:rFonts w:ascii="Courier New" w:eastAsia="Times New Roman" w:hAnsi="Courier New" w:cs="Courier New"/>
          <w:sz w:val="20"/>
          <w:szCs w:val="20"/>
        </w:rPr>
        <w:t>("Белый кролик");</w:t>
      </w:r>
      <w:r>
        <w:rPr>
          <w:rFonts w:ascii="Courier New" w:eastAsia="Times New Roman" w:hAnsi="Courier New" w:cs="Courier New"/>
          <w:sz w:val="20"/>
          <w:szCs w:val="20"/>
        </w:rPr>
        <w:t xml:space="preserve"> - при создании объектов используем конструктор родителя</w:t>
      </w:r>
    </w:p>
    <w:p w:rsidR="00EF0682" w:rsidRDefault="00EF0682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F0682" w:rsidRPr="00D24136" w:rsidRDefault="00EF0682" w:rsidP="00D24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Если мы в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Rabit</w:t>
      </w:r>
      <w:r w:rsidRPr="00EF068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класс прописываем свой конструктор, то при создании</w:t>
      </w:r>
      <w:r w:rsidR="00D42E4D">
        <w:rPr>
          <w:rFonts w:ascii="Courier New" w:eastAsia="Times New Roman" w:hAnsi="Courier New" w:cs="Courier New"/>
          <w:sz w:val="20"/>
          <w:szCs w:val="20"/>
        </w:rPr>
        <w:t xml:space="preserve"> конструктора</w:t>
      </w:r>
      <w:r>
        <w:rPr>
          <w:rFonts w:ascii="Courier New" w:eastAsia="Times New Roman" w:hAnsi="Courier New" w:cs="Courier New"/>
          <w:sz w:val="20"/>
          <w:szCs w:val="20"/>
        </w:rPr>
        <w:t xml:space="preserve"> вначале должен быть метод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super</w:t>
      </w:r>
      <w:r w:rsidRPr="00EF0682">
        <w:rPr>
          <w:rFonts w:ascii="Courier New" w:eastAsia="Times New Roman" w:hAnsi="Courier New" w:cs="Courier New"/>
          <w:sz w:val="20"/>
          <w:szCs w:val="20"/>
        </w:rPr>
        <w:t xml:space="preserve">()- </w:t>
      </w:r>
      <w:r>
        <w:rPr>
          <w:rFonts w:ascii="Courier New" w:eastAsia="Times New Roman" w:hAnsi="Courier New" w:cs="Courier New"/>
          <w:sz w:val="20"/>
          <w:szCs w:val="20"/>
        </w:rPr>
        <w:t xml:space="preserve">он вызывает родительский конструктор. Дело в том что родительский конструктор создает объект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EF0682">
        <w:rPr>
          <w:rFonts w:ascii="Courier New" w:eastAsia="Times New Roman" w:hAnsi="Courier New" w:cs="Courier New"/>
          <w:sz w:val="20"/>
          <w:szCs w:val="20"/>
        </w:rPr>
        <w:t xml:space="preserve">, </w:t>
      </w:r>
      <w:r>
        <w:rPr>
          <w:rFonts w:ascii="Courier New" w:eastAsia="Times New Roman" w:hAnsi="Courier New" w:cs="Courier New"/>
          <w:sz w:val="20"/>
          <w:szCs w:val="20"/>
        </w:rPr>
        <w:t xml:space="preserve">дочерние классы этого не делают. Поэтому если в дочернем классе прописать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EF0682">
        <w:rPr>
          <w:rFonts w:ascii="Courier New" w:eastAsia="Times New Roman" w:hAnsi="Courier New" w:cs="Courier New"/>
          <w:sz w:val="20"/>
          <w:szCs w:val="20"/>
        </w:rPr>
        <w:t>.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name</w:t>
      </w:r>
      <w:r>
        <w:rPr>
          <w:rFonts w:ascii="Courier New" w:eastAsia="Times New Roman" w:hAnsi="Courier New" w:cs="Courier New"/>
          <w:sz w:val="20"/>
          <w:szCs w:val="20"/>
        </w:rPr>
        <w:t xml:space="preserve"> вместо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super</w:t>
      </w:r>
      <w:r w:rsidRPr="00EF0682">
        <w:rPr>
          <w:rFonts w:ascii="Courier New" w:eastAsia="Times New Roman" w:hAnsi="Courier New" w:cs="Courier New"/>
          <w:sz w:val="20"/>
          <w:szCs w:val="20"/>
        </w:rPr>
        <w:t xml:space="preserve">(), </w:t>
      </w:r>
      <w:r>
        <w:rPr>
          <w:rFonts w:ascii="Courier New" w:eastAsia="Times New Roman" w:hAnsi="Courier New" w:cs="Courier New"/>
          <w:sz w:val="20"/>
          <w:szCs w:val="20"/>
        </w:rPr>
        <w:t xml:space="preserve">то будет ошибка, так как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this</w:t>
      </w:r>
      <w:r w:rsidRPr="00EF068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никем не создан. </w:t>
      </w:r>
    </w:p>
    <w:p w:rsidR="00D24136" w:rsidRPr="00D24136" w:rsidRDefault="00D24136" w:rsidP="00F531E5">
      <w:pPr>
        <w:spacing w:line="360" w:lineRule="auto"/>
        <w:rPr>
          <w:rStyle w:val="HTMLCode"/>
          <w:rFonts w:eastAsiaTheme="minorHAnsi"/>
        </w:rPr>
      </w:pPr>
    </w:p>
    <w:p w:rsidR="00D24136" w:rsidRPr="00D24136" w:rsidRDefault="00D24136" w:rsidP="00F531E5">
      <w:pPr>
        <w:spacing w:line="360" w:lineRule="auto"/>
        <w:rPr>
          <w:rStyle w:val="HTMLCode"/>
          <w:rFonts w:eastAsiaTheme="minorHAnsi"/>
        </w:rPr>
      </w:pPr>
    </w:p>
    <w:p w:rsidR="00B569D2" w:rsidRPr="00B569D2" w:rsidRDefault="00B569D2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Почитать если что. Тут про наследование, и переопределение, и про другое. </w:t>
      </w:r>
    </w:p>
    <w:p w:rsidR="00B569D2" w:rsidRPr="008F470E" w:rsidRDefault="00281F21" w:rsidP="00F531E5">
      <w:pPr>
        <w:spacing w:line="360" w:lineRule="auto"/>
        <w:rPr>
          <w:rStyle w:val="HTMLCode"/>
          <w:rFonts w:eastAsiaTheme="minorHAnsi"/>
        </w:rPr>
      </w:pPr>
      <w:hyperlink r:id="rId35" w:history="1"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https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</w:rPr>
          <w:t>://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learn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</w:rPr>
          <w:t>.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javascript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</w:rPr>
          <w:t>.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ru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</w:rPr>
          <w:t>/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class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</w:rPr>
          <w:t>-</w:t>
        </w:r>
        <w:r w:rsidR="00016C24" w:rsidRPr="002A5132">
          <w:rPr>
            <w:rStyle w:val="Hyperlink"/>
            <w:rFonts w:ascii="Courier New" w:hAnsi="Courier New" w:cs="Courier New"/>
            <w:sz w:val="20"/>
            <w:szCs w:val="20"/>
            <w:lang w:val="en-US"/>
          </w:rPr>
          <w:t>inheritance</w:t>
        </w:r>
      </w:hyperlink>
    </w:p>
    <w:p w:rsidR="00016C24" w:rsidRPr="008F470E" w:rsidRDefault="00016C24" w:rsidP="00F531E5">
      <w:pPr>
        <w:spacing w:line="360" w:lineRule="auto"/>
        <w:rPr>
          <w:rStyle w:val="HTMLCode"/>
          <w:rFonts w:eastAsiaTheme="minorHAnsi"/>
        </w:rPr>
      </w:pPr>
    </w:p>
    <w:p w:rsidR="00016C24" w:rsidRDefault="00016C24" w:rsidP="00F531E5">
      <w:pPr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  <w:lang w:val="en-US"/>
        </w:rPr>
        <w:t>Rest</w:t>
      </w:r>
      <w:r w:rsidRPr="00016C24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оператор и параметры по умолчанию</w:t>
      </w:r>
    </w:p>
    <w:p w:rsidR="00016C24" w:rsidRDefault="00CC22A6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Если </w:t>
      </w:r>
      <w:r>
        <w:rPr>
          <w:rStyle w:val="HTMLCode"/>
          <w:rFonts w:eastAsiaTheme="minorHAnsi"/>
          <w:lang w:val="en-US"/>
        </w:rPr>
        <w:t>spread</w:t>
      </w:r>
      <w:r w:rsidRPr="00CC22A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оператор брал сущность и раскладывал ее на отдельные элементы, то </w:t>
      </w:r>
      <w:r>
        <w:rPr>
          <w:rStyle w:val="HTMLCode"/>
          <w:rFonts w:eastAsiaTheme="minorHAnsi"/>
          <w:lang w:val="en-US"/>
        </w:rPr>
        <w:t>Rest</w:t>
      </w:r>
      <w:r w:rsidRPr="00CC22A6">
        <w:rPr>
          <w:rStyle w:val="HTMLCode"/>
          <w:rFonts w:eastAsiaTheme="minorHAnsi"/>
        </w:rPr>
        <w:t xml:space="preserve"> отдельные элементы объединяет в массив.</w:t>
      </w:r>
    </w:p>
    <w:p w:rsidR="00BE4054" w:rsidRPr="008F470E" w:rsidRDefault="00BE4054" w:rsidP="00F531E5">
      <w:pPr>
        <w:spacing w:line="360" w:lineRule="auto"/>
        <w:rPr>
          <w:rStyle w:val="HTMLCode"/>
          <w:rFonts w:eastAsiaTheme="minorHAnsi"/>
        </w:rPr>
      </w:pPr>
    </w:p>
    <w:p w:rsidR="00BE4054" w:rsidRPr="008F470E" w:rsidRDefault="00BE4054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Если мы не знаем точно сколько значений придет в параметры функции, то это дело контролирует </w:t>
      </w:r>
      <w:r>
        <w:rPr>
          <w:rStyle w:val="HTMLCode"/>
          <w:rFonts w:eastAsiaTheme="minorHAnsi"/>
          <w:lang w:val="en-US"/>
        </w:rPr>
        <w:t>rest</w:t>
      </w:r>
      <w:r w:rsidRPr="00BE4054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оператор.</w:t>
      </w:r>
      <w:r w:rsidR="00D746B7">
        <w:rPr>
          <w:rStyle w:val="HTMLCode"/>
          <w:rFonts w:eastAsiaTheme="minorHAnsi"/>
        </w:rPr>
        <w:t xml:space="preserve"> </w:t>
      </w:r>
    </w:p>
    <w:p w:rsidR="00BE4054" w:rsidRDefault="00BE4054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Rest</w:t>
      </w:r>
      <w:r w:rsidRPr="00BE4054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оператор записывается всегда последним в функции</w:t>
      </w:r>
      <w:r w:rsidR="00D746B7">
        <w:rPr>
          <w:rStyle w:val="HTMLCode"/>
          <w:rFonts w:eastAsiaTheme="minorHAnsi"/>
        </w:rPr>
        <w:t>.</w:t>
      </w:r>
    </w:p>
    <w:p w:rsidR="00D746B7" w:rsidRPr="00D746B7" w:rsidRDefault="00D746B7" w:rsidP="00D746B7">
      <w:pPr>
        <w:spacing w:line="360" w:lineRule="auto"/>
        <w:rPr>
          <w:rStyle w:val="HTMLCode"/>
          <w:rFonts w:eastAsiaTheme="minorHAnsi"/>
          <w:lang w:val="en-US"/>
        </w:rPr>
      </w:pPr>
      <w:r w:rsidRPr="00D746B7">
        <w:rPr>
          <w:rStyle w:val="HTMLCode"/>
          <w:rFonts w:eastAsiaTheme="minorHAnsi"/>
          <w:lang w:val="en-US"/>
        </w:rPr>
        <w:t>function sum (a, b, ...rest){</w:t>
      </w:r>
    </w:p>
    <w:p w:rsidR="00D746B7" w:rsidRPr="008F470E" w:rsidRDefault="00D746B7" w:rsidP="00D746B7">
      <w:pPr>
        <w:spacing w:line="360" w:lineRule="auto"/>
        <w:rPr>
          <w:rStyle w:val="HTMLCode"/>
          <w:rFonts w:eastAsiaTheme="minorHAnsi"/>
        </w:rPr>
      </w:pPr>
      <w:r w:rsidRPr="008F470E">
        <w:rPr>
          <w:rStyle w:val="HTMLCode"/>
          <w:rFonts w:eastAsiaTheme="minorHAnsi"/>
          <w:lang w:val="en-US"/>
        </w:rPr>
        <w:t xml:space="preserve">    </w:t>
      </w:r>
      <w:r w:rsidRPr="00D746B7">
        <w:rPr>
          <w:rStyle w:val="HTMLCode"/>
          <w:rFonts w:eastAsiaTheme="minorHAnsi"/>
        </w:rPr>
        <w:t>}</w:t>
      </w:r>
    </w:p>
    <w:p w:rsidR="00D746B7" w:rsidRDefault="00D746B7" w:rsidP="00D746B7">
      <w:pPr>
        <w:spacing w:line="360" w:lineRule="auto"/>
        <w:rPr>
          <w:rStyle w:val="HTMLCode"/>
          <w:rFonts w:eastAsiaTheme="minorHAnsi"/>
        </w:rPr>
      </w:pPr>
      <w:r w:rsidRPr="00D746B7">
        <w:rPr>
          <w:rStyle w:val="HTMLCode"/>
          <w:rFonts w:eastAsiaTheme="minorHAnsi"/>
        </w:rPr>
        <w:t>...</w:t>
      </w:r>
      <w:r w:rsidRPr="00D746B7">
        <w:rPr>
          <w:rStyle w:val="HTMLCode"/>
          <w:rFonts w:eastAsiaTheme="minorHAnsi"/>
          <w:lang w:val="en-US"/>
        </w:rPr>
        <w:t>rest</w:t>
      </w:r>
      <w:r w:rsidRPr="00D746B7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рест оператор собирает все оставшиеся значения которые будут переданы в качестве параметров и формирует из этого массив</w:t>
      </w:r>
      <w:r w:rsidR="00B01711">
        <w:rPr>
          <w:rStyle w:val="HTMLCode"/>
          <w:rFonts w:eastAsiaTheme="minorHAnsi"/>
        </w:rPr>
        <w:t>.</w:t>
      </w:r>
    </w:p>
    <w:p w:rsidR="00CD3C8E" w:rsidRPr="00CD3C8E" w:rsidRDefault="00CD3C8E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Даже если мы ничего не передаем в </w:t>
      </w:r>
      <w:r>
        <w:rPr>
          <w:rStyle w:val="HTMLCode"/>
          <w:rFonts w:eastAsiaTheme="minorHAnsi"/>
          <w:lang w:val="en-US"/>
        </w:rPr>
        <w:t>rest</w:t>
      </w:r>
      <w:r w:rsidRPr="00CD3C8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оператор, то онформирует пустой массив. То есть мы можемобратиться к </w:t>
      </w:r>
      <w:r>
        <w:rPr>
          <w:rStyle w:val="HTMLCode"/>
          <w:rFonts w:eastAsiaTheme="minorHAnsi"/>
          <w:lang w:val="en-US"/>
        </w:rPr>
        <w:t>rest</w:t>
      </w:r>
      <w:r w:rsidRPr="008F470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всегда.</w:t>
      </w:r>
    </w:p>
    <w:p w:rsidR="005800D0" w:rsidRDefault="005800D0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Параметры по умолчанию</w:t>
      </w:r>
    </w:p>
    <w:p w:rsidR="005800D0" w:rsidRPr="005800D0" w:rsidRDefault="005800D0" w:rsidP="005800D0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function</w:t>
      </w:r>
      <w:r w:rsidRPr="005800D0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sum</w:t>
      </w:r>
      <w:r w:rsidRPr="005800D0">
        <w:rPr>
          <w:rStyle w:val="HTMLCode"/>
          <w:rFonts w:eastAsiaTheme="minorHAnsi"/>
        </w:rPr>
        <w:t xml:space="preserve"> (</w:t>
      </w:r>
      <w:r>
        <w:rPr>
          <w:rStyle w:val="HTMLCode"/>
          <w:rFonts w:eastAsiaTheme="minorHAnsi"/>
          <w:lang w:val="en-US"/>
        </w:rPr>
        <w:t>a</w:t>
      </w:r>
      <w:r w:rsidRPr="005800D0">
        <w:rPr>
          <w:rStyle w:val="HTMLCode"/>
          <w:rFonts w:eastAsiaTheme="minorHAnsi"/>
        </w:rPr>
        <w:t xml:space="preserve">, </w:t>
      </w:r>
      <w:r>
        <w:rPr>
          <w:rStyle w:val="HTMLCode"/>
          <w:rFonts w:eastAsiaTheme="minorHAnsi"/>
          <w:lang w:val="en-US"/>
        </w:rPr>
        <w:t>b</w:t>
      </w:r>
      <w:r w:rsidRPr="005800D0">
        <w:rPr>
          <w:rStyle w:val="HTMLCode"/>
          <w:rFonts w:eastAsiaTheme="minorHAnsi"/>
        </w:rPr>
        <w:t xml:space="preserve"> =</w:t>
      </w:r>
      <w:r>
        <w:rPr>
          <w:rStyle w:val="HTMLCode"/>
          <w:rFonts w:eastAsiaTheme="minorHAnsi"/>
        </w:rPr>
        <w:t xml:space="preserve"> </w:t>
      </w:r>
      <w:r w:rsidRPr="005800D0">
        <w:rPr>
          <w:rStyle w:val="HTMLCode"/>
          <w:rFonts w:eastAsiaTheme="minorHAnsi"/>
        </w:rPr>
        <w:t>2){</w:t>
      </w:r>
    </w:p>
    <w:p w:rsidR="005800D0" w:rsidRDefault="005800D0" w:rsidP="005800D0">
      <w:pPr>
        <w:spacing w:line="360" w:lineRule="auto"/>
        <w:rPr>
          <w:rStyle w:val="HTMLCode"/>
          <w:rFonts w:eastAsiaTheme="minorHAnsi"/>
        </w:rPr>
      </w:pPr>
      <w:r w:rsidRPr="00D746B7">
        <w:rPr>
          <w:rStyle w:val="HTMLCode"/>
          <w:rFonts w:eastAsiaTheme="minorHAnsi"/>
        </w:rPr>
        <w:t xml:space="preserve">    }</w:t>
      </w:r>
    </w:p>
    <w:p w:rsidR="005800D0" w:rsidRDefault="005800D0" w:rsidP="005800D0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Если вместо </w:t>
      </w:r>
      <w:r>
        <w:rPr>
          <w:rStyle w:val="HTMLCode"/>
          <w:rFonts w:eastAsiaTheme="minorHAnsi"/>
          <w:lang w:val="en-US"/>
        </w:rPr>
        <w:t>b</w:t>
      </w:r>
      <w:r>
        <w:rPr>
          <w:rStyle w:val="HTMLCode"/>
          <w:rFonts w:eastAsiaTheme="minorHAnsi"/>
        </w:rPr>
        <w:t xml:space="preserve"> не передано явно какое-то значение, то по умолчанию возмется 2.</w:t>
      </w:r>
    </w:p>
    <w:p w:rsidR="002D30DA" w:rsidRDefault="002D30DA" w:rsidP="005800D0">
      <w:pPr>
        <w:spacing w:line="360" w:lineRule="auto"/>
        <w:rPr>
          <w:rStyle w:val="HTMLCode"/>
          <w:rFonts w:eastAsiaTheme="minorHAnsi"/>
        </w:rPr>
      </w:pPr>
    </w:p>
    <w:p w:rsidR="002D30DA" w:rsidRDefault="002D30DA" w:rsidP="005800D0">
      <w:pPr>
        <w:spacing w:line="360" w:lineRule="auto"/>
        <w:rPr>
          <w:b/>
          <w:sz w:val="32"/>
          <w:szCs w:val="32"/>
        </w:rPr>
      </w:pPr>
      <w:r w:rsidRPr="002D30DA">
        <w:rPr>
          <w:b/>
          <w:sz w:val="32"/>
          <w:szCs w:val="32"/>
        </w:rPr>
        <w:t>Локальные сервера</w:t>
      </w:r>
    </w:p>
    <w:p w:rsidR="00873B2A" w:rsidRPr="002D30DA" w:rsidRDefault="00873B2A" w:rsidP="005800D0">
      <w:pPr>
        <w:spacing w:line="360" w:lineRule="auto"/>
        <w:rPr>
          <w:rStyle w:val="HTMLCode"/>
          <w:rFonts w:eastAsiaTheme="minorHAnsi"/>
        </w:rPr>
      </w:pPr>
    </w:p>
    <w:p w:rsidR="005800D0" w:rsidRDefault="00873B2A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Сервер – это программа, котораяпозволяет вамзапускать вебсайты и выполнять более сложные манипуляции с сайтом.</w:t>
      </w:r>
      <w:r w:rsidR="00216018">
        <w:rPr>
          <w:rStyle w:val="HTMLCode"/>
          <w:rFonts w:eastAsiaTheme="minorHAnsi"/>
        </w:rPr>
        <w:t xml:space="preserve"> (Сервер – это </w:t>
      </w:r>
      <w:r w:rsidR="00216018">
        <w:rPr>
          <w:rStyle w:val="HTMLCode"/>
          <w:rFonts w:eastAsiaTheme="minorHAnsi"/>
          <w:lang w:val="en-US"/>
        </w:rPr>
        <w:t>backend</w:t>
      </w:r>
      <w:r w:rsidR="00216018" w:rsidRPr="008F470E">
        <w:rPr>
          <w:rStyle w:val="HTMLCode"/>
          <w:rFonts w:eastAsiaTheme="minorHAnsi"/>
        </w:rPr>
        <w:t xml:space="preserve"> часть</w:t>
      </w:r>
      <w:r w:rsidR="00216018">
        <w:rPr>
          <w:rStyle w:val="HTMLCode"/>
          <w:rFonts w:eastAsiaTheme="minorHAnsi"/>
        </w:rPr>
        <w:t>)</w:t>
      </w:r>
    </w:p>
    <w:p w:rsidR="00290C17" w:rsidRDefault="00290C17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Когда создаемновое приложение, тохотимпротестировать весь функционал, который есть в нашем продукте и для этого нам нужен локальный сервер (иммитация удаленного сервера).</w:t>
      </w:r>
    </w:p>
    <w:p w:rsidR="00EF1B15" w:rsidRDefault="00EF1B15" w:rsidP="00D746B7">
      <w:pPr>
        <w:spacing w:line="360" w:lineRule="auto"/>
        <w:rPr>
          <w:rStyle w:val="HTMLCode"/>
          <w:rFonts w:eastAsiaTheme="minorHAnsi"/>
        </w:rPr>
      </w:pPr>
    </w:p>
    <w:p w:rsidR="00EF1B15" w:rsidRPr="00255BC9" w:rsidRDefault="00EF1B15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lastRenderedPageBreak/>
        <w:t>Live</w:t>
      </w:r>
      <w:r w:rsidRPr="006076D8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server</w:t>
      </w:r>
      <w:r w:rsidRPr="006076D8">
        <w:rPr>
          <w:rStyle w:val="HTMLCode"/>
          <w:rFonts w:eastAsiaTheme="minorHAnsi"/>
        </w:rPr>
        <w:t xml:space="preserve">  - нажимаем кнопку </w:t>
      </w:r>
      <w:r>
        <w:rPr>
          <w:rStyle w:val="HTMLCode"/>
          <w:rFonts w:eastAsiaTheme="minorHAnsi"/>
          <w:lang w:val="en-US"/>
        </w:rPr>
        <w:t>GoLive</w:t>
      </w:r>
      <w:r w:rsidRPr="006076D8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</w:rPr>
        <w:t>если установлен плагин</w:t>
      </w:r>
      <w:r w:rsidRPr="006076D8">
        <w:rPr>
          <w:rStyle w:val="HTMLCode"/>
          <w:rFonts w:eastAsiaTheme="minorHAnsi"/>
        </w:rPr>
        <w:t>)</w:t>
      </w:r>
      <w:r w:rsidR="006076D8">
        <w:rPr>
          <w:rStyle w:val="HTMLCode"/>
          <w:rFonts w:eastAsiaTheme="minorHAnsi"/>
        </w:rPr>
        <w:t xml:space="preserve"> и у нас стартует небольшой локальный сервер.</w:t>
      </w:r>
      <w:r w:rsidR="009928FF">
        <w:rPr>
          <w:rStyle w:val="HTMLCode"/>
          <w:rFonts w:eastAsiaTheme="minorHAnsi"/>
        </w:rPr>
        <w:t xml:space="preserve"> </w:t>
      </w:r>
      <w:r w:rsidR="00255BC9">
        <w:rPr>
          <w:rStyle w:val="HTMLCode"/>
          <w:rFonts w:eastAsiaTheme="minorHAnsi"/>
        </w:rPr>
        <w:t xml:space="preserve"> Поддерживает только </w:t>
      </w:r>
      <w:r w:rsidR="00255BC9">
        <w:rPr>
          <w:rStyle w:val="HTMLCode"/>
          <w:rFonts w:eastAsiaTheme="minorHAnsi"/>
          <w:lang w:val="en-US"/>
        </w:rPr>
        <w:t>get</w:t>
      </w:r>
      <w:r w:rsidR="00255BC9" w:rsidRPr="00A42AE5">
        <w:rPr>
          <w:rStyle w:val="HTMLCode"/>
          <w:rFonts w:eastAsiaTheme="minorHAnsi"/>
        </w:rPr>
        <w:t xml:space="preserve"> </w:t>
      </w:r>
      <w:r w:rsidR="00255BC9">
        <w:rPr>
          <w:rStyle w:val="HTMLCode"/>
          <w:rFonts w:eastAsiaTheme="minorHAnsi"/>
        </w:rPr>
        <w:t>запрос.</w:t>
      </w:r>
    </w:p>
    <w:p w:rsidR="009928FF" w:rsidRDefault="009928FF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Самое главное что нас интересует это какие запросы умеют обрабатывать эти сервера.</w:t>
      </w:r>
    </w:p>
    <w:p w:rsidR="00F61990" w:rsidRDefault="00F61990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Htttp</w:t>
      </w:r>
      <w:r w:rsidRPr="00924954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 xml:space="preserve">запросы (самые популярные </w:t>
      </w:r>
      <w:r>
        <w:rPr>
          <w:rStyle w:val="HTMLCode"/>
          <w:rFonts w:eastAsiaTheme="minorHAnsi"/>
          <w:lang w:val="en-US"/>
        </w:rPr>
        <w:t>get</w:t>
      </w:r>
      <w:r w:rsidRPr="00924954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и</w:t>
      </w:r>
      <w:r w:rsidRPr="00924954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post</w:t>
      </w:r>
      <w:r>
        <w:rPr>
          <w:rStyle w:val="HTMLCode"/>
          <w:rFonts w:eastAsiaTheme="minorHAnsi"/>
        </w:rPr>
        <w:t>)</w:t>
      </w:r>
    </w:p>
    <w:p w:rsidR="00924954" w:rsidRDefault="00924954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Get</w:t>
      </w:r>
      <w:r w:rsidRPr="00690E98">
        <w:rPr>
          <w:rStyle w:val="HTMLCode"/>
          <w:rFonts w:eastAsiaTheme="minorHAnsi"/>
        </w:rPr>
        <w:t xml:space="preserve"> за</w:t>
      </w:r>
      <w:r w:rsidR="00690E98" w:rsidRPr="00690E98">
        <w:rPr>
          <w:rStyle w:val="HTMLCode"/>
          <w:rFonts w:eastAsiaTheme="minorHAnsi"/>
        </w:rPr>
        <w:t xml:space="preserve">прос – когда </w:t>
      </w:r>
      <w:r w:rsidR="00690E98">
        <w:rPr>
          <w:rStyle w:val="HTMLCode"/>
          <w:rFonts w:eastAsiaTheme="minorHAnsi"/>
        </w:rPr>
        <w:t>в поисковике вводим какую-то информацию, то мы хотим ее</w:t>
      </w:r>
      <w:r w:rsidR="008F470E" w:rsidRPr="00A3619C">
        <w:rPr>
          <w:rStyle w:val="HTMLCode"/>
          <w:rFonts w:eastAsiaTheme="minorHAnsi"/>
        </w:rPr>
        <w:t xml:space="preserve"> </w:t>
      </w:r>
      <w:r w:rsidR="00690E98">
        <w:rPr>
          <w:rStyle w:val="HTMLCode"/>
          <w:rFonts w:eastAsiaTheme="minorHAnsi"/>
        </w:rPr>
        <w:t xml:space="preserve">получить с сервера(например Гугла) </w:t>
      </w:r>
      <w:r w:rsidR="00690E98">
        <w:rPr>
          <w:rStyle w:val="HTMLCode"/>
          <w:rFonts w:eastAsiaTheme="minorHAnsi"/>
          <w:lang w:val="en-US"/>
        </w:rPr>
        <w:t>get</w:t>
      </w:r>
      <w:r w:rsidR="00690E98" w:rsidRPr="00690E98">
        <w:rPr>
          <w:rStyle w:val="HTMLCode"/>
          <w:rFonts w:eastAsiaTheme="minorHAnsi"/>
        </w:rPr>
        <w:t xml:space="preserve"> </w:t>
      </w:r>
      <w:r w:rsidR="00690E98">
        <w:rPr>
          <w:rStyle w:val="HTMLCode"/>
          <w:rFonts w:eastAsiaTheme="minorHAnsi"/>
        </w:rPr>
        <w:t>– значит получить. После нажатия интер мы получаем эту информацию.</w:t>
      </w:r>
      <w:r w:rsidR="002E339D">
        <w:rPr>
          <w:rStyle w:val="HTMLCode"/>
          <w:rFonts w:eastAsiaTheme="minorHAnsi"/>
        </w:rPr>
        <w:t xml:space="preserve">  Гет запрос – это запрос на получение данных у какого-то сервера.</w:t>
      </w:r>
    </w:p>
    <w:p w:rsidR="00A3619C" w:rsidRPr="00A3619C" w:rsidRDefault="00A3619C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Post</w:t>
      </w:r>
      <w:r w:rsidRPr="00A3619C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запрос – постит какие-то данные на сервер.</w:t>
      </w:r>
      <w:r w:rsidR="006A6D66">
        <w:rPr>
          <w:rStyle w:val="HTMLCode"/>
          <w:rFonts w:eastAsiaTheme="minorHAnsi"/>
        </w:rPr>
        <w:t xml:space="preserve"> У нас есть контактная форма. Мы вводим данные и нажимаем отправить.</w:t>
      </w:r>
    </w:p>
    <w:p w:rsidR="00156AF2" w:rsidRPr="00A42AE5" w:rsidRDefault="00A42AE5" w:rsidP="00D746B7">
      <w:pPr>
        <w:spacing w:line="360" w:lineRule="auto"/>
        <w:rPr>
          <w:b/>
          <w:sz w:val="32"/>
          <w:szCs w:val="32"/>
        </w:rPr>
      </w:pPr>
      <w:r w:rsidRPr="00A42AE5">
        <w:rPr>
          <w:b/>
          <w:sz w:val="32"/>
          <w:szCs w:val="32"/>
        </w:rPr>
        <w:t>JSON формат передачи данных, глубокое клонирование объектов</w:t>
      </w:r>
    </w:p>
    <w:p w:rsidR="00156AF2" w:rsidRDefault="009E6990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JavaScriptObjectNotation</w:t>
      </w:r>
      <w:r w:rsidR="00F735CD" w:rsidRPr="00F735CD">
        <w:rPr>
          <w:rStyle w:val="HTMLCode"/>
          <w:rFonts w:eastAsiaTheme="minorHAnsi"/>
        </w:rPr>
        <w:t xml:space="preserve">   - </w:t>
      </w:r>
      <w:r w:rsidR="00F735CD">
        <w:rPr>
          <w:rStyle w:val="HTMLCode"/>
          <w:rFonts w:eastAsiaTheme="minorHAnsi"/>
        </w:rPr>
        <w:t>является тексотовым форматом обмена данных</w:t>
      </w:r>
      <w:r w:rsidR="006B5505">
        <w:rPr>
          <w:rStyle w:val="HTMLCode"/>
          <w:rFonts w:eastAsiaTheme="minorHAnsi"/>
        </w:rPr>
        <w:t>. Используется для передачи и для хранения данных.</w:t>
      </w:r>
    </w:p>
    <w:p w:rsidR="004060F1" w:rsidRDefault="004060F1" w:rsidP="00D746B7">
      <w:pPr>
        <w:spacing w:line="360" w:lineRule="auto"/>
        <w:rPr>
          <w:rStyle w:val="HTMLCode"/>
          <w:rFonts w:eastAsiaTheme="minorHAnsi"/>
        </w:rPr>
      </w:pPr>
      <w:r w:rsidRPr="004060F1">
        <w:rPr>
          <w:rStyle w:val="HTMLCode"/>
          <w:rFonts w:eastAsiaTheme="minorHAnsi"/>
        </w:rPr>
        <w:t xml:space="preserve">JSON – это </w:t>
      </w:r>
      <w:r w:rsidR="0087392A">
        <w:rPr>
          <w:rStyle w:val="HTMLCode"/>
          <w:rFonts w:eastAsiaTheme="minorHAnsi"/>
        </w:rPr>
        <w:t>набор пар ключ-</w:t>
      </w:r>
      <w:r w:rsidRPr="004060F1">
        <w:rPr>
          <w:rStyle w:val="HTMLCode"/>
          <w:rFonts w:eastAsiaTheme="minorHAnsi"/>
        </w:rPr>
        <w:t>значение</w:t>
      </w:r>
      <w:r w:rsidR="0087392A">
        <w:rPr>
          <w:rStyle w:val="HTMLCode"/>
          <w:rFonts w:eastAsiaTheme="minorHAnsi"/>
        </w:rPr>
        <w:t>.</w:t>
      </w:r>
      <w:r w:rsidR="00EB2937">
        <w:rPr>
          <w:rStyle w:val="HTMLCode"/>
          <w:rFonts w:eastAsiaTheme="minorHAnsi"/>
        </w:rPr>
        <w:t xml:space="preserve"> Значения</w:t>
      </w:r>
      <w:r w:rsidR="0087392A">
        <w:rPr>
          <w:rStyle w:val="HTMLCode"/>
          <w:rFonts w:eastAsiaTheme="minorHAnsi"/>
        </w:rPr>
        <w:t xml:space="preserve"> должны быть</w:t>
      </w:r>
      <w:r w:rsidR="00286763" w:rsidRPr="00EB2937">
        <w:rPr>
          <w:rStyle w:val="HTMLCode"/>
          <w:rFonts w:eastAsiaTheme="minorHAnsi"/>
        </w:rPr>
        <w:t xml:space="preserve"> </w:t>
      </w:r>
      <w:r w:rsidR="00286763">
        <w:rPr>
          <w:rStyle w:val="HTMLCode"/>
          <w:rFonts w:eastAsiaTheme="minorHAnsi"/>
        </w:rPr>
        <w:t>обязательно</w:t>
      </w:r>
      <w:r w:rsidR="0087392A">
        <w:rPr>
          <w:rStyle w:val="HTMLCode"/>
          <w:rFonts w:eastAsiaTheme="minorHAnsi"/>
        </w:rPr>
        <w:t xml:space="preserve"> в двойных кавычках(</w:t>
      </w:r>
      <w:r w:rsidR="0087392A" w:rsidRPr="00EB2937">
        <w:rPr>
          <w:rStyle w:val="HTMLCode"/>
          <w:rFonts w:eastAsiaTheme="minorHAnsi"/>
        </w:rPr>
        <w:t>“”</w:t>
      </w:r>
      <w:r w:rsidR="0087392A">
        <w:rPr>
          <w:rStyle w:val="HTMLCode"/>
          <w:rFonts w:eastAsiaTheme="minorHAnsi"/>
        </w:rPr>
        <w:t>)</w:t>
      </w:r>
      <w:r w:rsidR="00EB2937">
        <w:rPr>
          <w:rStyle w:val="HTMLCode"/>
          <w:rFonts w:eastAsiaTheme="minorHAnsi"/>
        </w:rPr>
        <w:t xml:space="preserve">. В качестве значений могут быть объекты, массивы, числа, строки, логическое значение или </w:t>
      </w:r>
      <w:r w:rsidR="00EB2937">
        <w:rPr>
          <w:rStyle w:val="HTMLCode"/>
          <w:rFonts w:eastAsiaTheme="minorHAnsi"/>
          <w:lang w:val="en-US"/>
        </w:rPr>
        <w:t>null</w:t>
      </w:r>
      <w:r w:rsidR="00EB2937" w:rsidRPr="00EB2937">
        <w:rPr>
          <w:rStyle w:val="HTMLCode"/>
          <w:rFonts w:eastAsiaTheme="minorHAnsi"/>
        </w:rPr>
        <w:t>.</w:t>
      </w:r>
    </w:p>
    <w:p w:rsidR="00F2491E" w:rsidRDefault="00F2491E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Допустим у нас есть объект и мы должны отправить на сервер. Напрямую мы отправить объект на сервер не можем, так как сервер и протоколы передачи данных нас не поймут.</w:t>
      </w:r>
      <w:r w:rsidR="006D7005">
        <w:rPr>
          <w:rStyle w:val="HTMLCode"/>
          <w:rFonts w:eastAsiaTheme="minorHAnsi"/>
        </w:rPr>
        <w:t xml:space="preserve"> Нужно передать его в формат, который мы можем транспортировать.</w:t>
      </w:r>
    </w:p>
    <w:p w:rsidR="006D7005" w:rsidRDefault="006D7005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Все современные браузеры имеют встроенные объекты </w:t>
      </w:r>
      <w:r>
        <w:rPr>
          <w:rStyle w:val="HTMLCode"/>
          <w:rFonts w:eastAsiaTheme="minorHAnsi"/>
          <w:lang w:val="en-US"/>
        </w:rPr>
        <w:t>json</w:t>
      </w:r>
      <w:r w:rsidRPr="006D700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для работы с такими данными. И в этих встроенных объектах есть как свойства так и методы.</w:t>
      </w:r>
      <w:r w:rsidR="00752DC1">
        <w:rPr>
          <w:rStyle w:val="HTMLCode"/>
          <w:rFonts w:eastAsiaTheme="minorHAnsi"/>
        </w:rPr>
        <w:t xml:space="preserve"> И такой метод</w:t>
      </w:r>
      <w:r w:rsidR="00752DC1" w:rsidRPr="00D35358">
        <w:rPr>
          <w:rStyle w:val="HTMLCode"/>
          <w:rFonts w:eastAsiaTheme="minorHAnsi"/>
        </w:rPr>
        <w:t xml:space="preserve"> </w:t>
      </w:r>
      <w:r w:rsidR="00752DC1">
        <w:rPr>
          <w:rStyle w:val="HTMLCode"/>
          <w:rFonts w:eastAsiaTheme="minorHAnsi"/>
          <w:lang w:val="en-US"/>
        </w:rPr>
        <w:t>stringify</w:t>
      </w:r>
      <w:r w:rsidR="00752DC1">
        <w:rPr>
          <w:rStyle w:val="HTMLCode"/>
          <w:rFonts w:eastAsiaTheme="minorHAnsi"/>
        </w:rPr>
        <w:t xml:space="preserve"> превращает объект </w:t>
      </w:r>
      <w:r w:rsidR="00752DC1">
        <w:rPr>
          <w:rStyle w:val="HTMLCode"/>
          <w:rFonts w:eastAsiaTheme="minorHAnsi"/>
          <w:lang w:val="en-US"/>
        </w:rPr>
        <w:t>js</w:t>
      </w:r>
      <w:r w:rsidR="00752DC1" w:rsidRPr="00D35358">
        <w:rPr>
          <w:rStyle w:val="HTMLCode"/>
          <w:rFonts w:eastAsiaTheme="minorHAnsi"/>
        </w:rPr>
        <w:t xml:space="preserve"> </w:t>
      </w:r>
      <w:r w:rsidR="00752DC1">
        <w:rPr>
          <w:rStyle w:val="HTMLCode"/>
          <w:rFonts w:eastAsiaTheme="minorHAnsi"/>
        </w:rPr>
        <w:t>в нужный нам формат</w:t>
      </w:r>
    </w:p>
    <w:p w:rsidR="00752DC1" w:rsidRPr="00CA332D" w:rsidRDefault="00752DC1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JSON</w:t>
      </w:r>
      <w:r w:rsidRPr="00D35358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  <w:lang w:val="en-US"/>
        </w:rPr>
        <w:t>stringify</w:t>
      </w:r>
      <w:r w:rsidR="00101D63">
        <w:rPr>
          <w:rStyle w:val="HTMLCode"/>
          <w:rFonts w:eastAsiaTheme="minorHAnsi"/>
        </w:rPr>
        <w:t>(person)</w:t>
      </w:r>
      <w:r w:rsidR="00101D63" w:rsidRPr="00CA332D">
        <w:rPr>
          <w:rStyle w:val="HTMLCode"/>
          <w:rFonts w:eastAsiaTheme="minorHAnsi"/>
        </w:rPr>
        <w:t>;</w:t>
      </w:r>
    </w:p>
    <w:p w:rsidR="00752DC1" w:rsidRDefault="00752DC1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JSON</w:t>
      </w:r>
      <w:r w:rsidRPr="00752DC1">
        <w:rPr>
          <w:rStyle w:val="HTMLCode"/>
          <w:rFonts w:eastAsiaTheme="minorHAnsi"/>
        </w:rPr>
        <w:t xml:space="preserve"> – </w:t>
      </w:r>
      <w:r w:rsidR="00D35358">
        <w:rPr>
          <w:rStyle w:val="HTMLCode"/>
          <w:rFonts w:eastAsiaTheme="minorHAnsi"/>
        </w:rPr>
        <w:t>это идет обращение к объекту</w:t>
      </w:r>
      <w:r w:rsidRPr="00752DC1">
        <w:rPr>
          <w:rStyle w:val="HTMLCode"/>
          <w:rFonts w:eastAsiaTheme="minorHAnsi"/>
        </w:rPr>
        <w:t>, который встроен в браузер</w:t>
      </w:r>
    </w:p>
    <w:p w:rsidR="00101D63" w:rsidRPr="00CA332D" w:rsidRDefault="00101D63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stringify</w:t>
      </w:r>
      <w:r>
        <w:rPr>
          <w:rStyle w:val="HTMLCode"/>
          <w:rFonts w:eastAsiaTheme="minorHAnsi"/>
        </w:rPr>
        <w:t>(person)</w:t>
      </w:r>
      <w:r w:rsidRPr="00101D63">
        <w:rPr>
          <w:rStyle w:val="HTMLCode"/>
          <w:rFonts w:eastAsiaTheme="minorHAnsi"/>
        </w:rPr>
        <w:t xml:space="preserve"> – метод который преобразует </w:t>
      </w:r>
      <w:r>
        <w:rPr>
          <w:rStyle w:val="HTMLCode"/>
          <w:rFonts w:eastAsiaTheme="minorHAnsi"/>
          <w:lang w:val="en-US"/>
        </w:rPr>
        <w:t>js</w:t>
      </w:r>
      <w:r w:rsidRPr="00101D63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объект </w:t>
      </w:r>
      <w:r>
        <w:rPr>
          <w:rStyle w:val="HTMLCode"/>
          <w:rFonts w:eastAsiaTheme="minorHAnsi"/>
          <w:lang w:val="en-US"/>
        </w:rPr>
        <w:t>person</w:t>
      </w:r>
      <w:r w:rsidRPr="00101D63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в формат </w:t>
      </w:r>
      <w:r>
        <w:rPr>
          <w:rStyle w:val="HTMLCode"/>
          <w:rFonts w:eastAsiaTheme="minorHAnsi"/>
          <w:lang w:val="en-US"/>
        </w:rPr>
        <w:t>json</w:t>
      </w:r>
    </w:p>
    <w:p w:rsidR="00572AE3" w:rsidRDefault="00572AE3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На выходе получается </w:t>
      </w:r>
      <w:r>
        <w:rPr>
          <w:rStyle w:val="HTMLCode"/>
          <w:rFonts w:eastAsiaTheme="minorHAnsi"/>
          <w:lang w:val="en-US"/>
        </w:rPr>
        <w:t>json</w:t>
      </w:r>
      <w:r w:rsidRPr="00572AE3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объект и все его сущности(ключ и значение) записаны в двойных кавычках </w:t>
      </w:r>
      <w:r w:rsidRPr="00572AE3">
        <w:rPr>
          <w:rStyle w:val="HTMLCode"/>
          <w:rFonts w:eastAsiaTheme="minorHAnsi"/>
        </w:rPr>
        <w:t>{“</w:t>
      </w:r>
      <w:r>
        <w:rPr>
          <w:rStyle w:val="HTMLCode"/>
          <w:rFonts w:eastAsiaTheme="minorHAnsi"/>
          <w:lang w:val="en-US"/>
        </w:rPr>
        <w:t>name</w:t>
      </w:r>
      <w:r w:rsidRPr="00572AE3">
        <w:rPr>
          <w:rStyle w:val="HTMLCode"/>
          <w:rFonts w:eastAsiaTheme="minorHAnsi"/>
        </w:rPr>
        <w:t>”:”</w:t>
      </w:r>
      <w:r>
        <w:rPr>
          <w:rStyle w:val="HTMLCode"/>
          <w:rFonts w:eastAsiaTheme="minorHAnsi"/>
          <w:lang w:val="en-US"/>
        </w:rPr>
        <w:t>Alex</w:t>
      </w:r>
      <w:r w:rsidRPr="00572AE3">
        <w:rPr>
          <w:rStyle w:val="HTMLCode"/>
          <w:rFonts w:eastAsiaTheme="minorHAnsi"/>
        </w:rPr>
        <w:t>”,”</w:t>
      </w:r>
      <w:r>
        <w:rPr>
          <w:rStyle w:val="HTMLCode"/>
          <w:rFonts w:eastAsiaTheme="minorHAnsi"/>
          <w:lang w:val="en-US"/>
        </w:rPr>
        <w:t>tel</w:t>
      </w:r>
      <w:r w:rsidRPr="00572AE3">
        <w:rPr>
          <w:rStyle w:val="HTMLCode"/>
          <w:rFonts w:eastAsiaTheme="minorHAnsi"/>
        </w:rPr>
        <w:t>”:”334345”}</w:t>
      </w:r>
      <w:r w:rsidR="0090138C">
        <w:rPr>
          <w:rStyle w:val="HTMLCode"/>
          <w:rFonts w:eastAsiaTheme="minorHAnsi"/>
        </w:rPr>
        <w:t>. Такой формат данных можно отправить на сервер.</w:t>
      </w:r>
    </w:p>
    <w:p w:rsidR="00BA353A" w:rsidRDefault="00BA353A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Когда с сервера приходит </w:t>
      </w:r>
      <w:r>
        <w:rPr>
          <w:rStyle w:val="HTMLCode"/>
          <w:rFonts w:eastAsiaTheme="minorHAnsi"/>
          <w:lang w:val="en-US"/>
        </w:rPr>
        <w:t>json</w:t>
      </w:r>
      <w:r w:rsidRPr="00BA353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и мы должны превратить его </w:t>
      </w:r>
      <w:r>
        <w:rPr>
          <w:rStyle w:val="HTMLCode"/>
          <w:rFonts w:eastAsiaTheme="minorHAnsi"/>
          <w:lang w:val="en-US"/>
        </w:rPr>
        <w:t>js</w:t>
      </w:r>
      <w:r w:rsidRPr="00BA353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объект</w:t>
      </w:r>
      <w:r w:rsidRPr="00BA353A">
        <w:rPr>
          <w:rStyle w:val="HTMLCode"/>
          <w:rFonts w:eastAsiaTheme="minorHAnsi"/>
        </w:rPr>
        <w:t>:</w:t>
      </w:r>
    </w:p>
    <w:p w:rsidR="00BA353A" w:rsidRPr="00741C8B" w:rsidRDefault="00BA353A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JSON</w:t>
      </w:r>
      <w:r w:rsidRPr="00BA353A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  <w:lang w:val="en-US"/>
        </w:rPr>
        <w:t>parse</w:t>
      </w:r>
      <w:r w:rsidRPr="00BA353A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json</w:t>
      </w:r>
      <w:r w:rsidRPr="00BA353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object</w:t>
      </w:r>
      <w:r w:rsidRPr="00BA353A">
        <w:rPr>
          <w:rStyle w:val="HTMLCode"/>
          <w:rFonts w:eastAsiaTheme="minorHAnsi"/>
        </w:rPr>
        <w:t xml:space="preserve">) – </w:t>
      </w:r>
      <w:r>
        <w:rPr>
          <w:rStyle w:val="HTMLCode"/>
          <w:rFonts w:eastAsiaTheme="minorHAnsi"/>
        </w:rPr>
        <w:t xml:space="preserve">метод по переводу из </w:t>
      </w:r>
      <w:r>
        <w:rPr>
          <w:rStyle w:val="HTMLCode"/>
          <w:rFonts w:eastAsiaTheme="minorHAnsi"/>
          <w:lang w:val="en-US"/>
        </w:rPr>
        <w:t>jsona</w:t>
      </w:r>
      <w:r>
        <w:rPr>
          <w:rStyle w:val="HTMLCode"/>
          <w:rFonts w:eastAsiaTheme="minorHAnsi"/>
        </w:rPr>
        <w:t xml:space="preserve"> в </w:t>
      </w:r>
      <w:r>
        <w:rPr>
          <w:rStyle w:val="HTMLCode"/>
          <w:rFonts w:eastAsiaTheme="minorHAnsi"/>
          <w:lang w:val="en-US"/>
        </w:rPr>
        <w:t>js</w:t>
      </w:r>
      <w:r w:rsidR="00741C8B" w:rsidRPr="00741C8B">
        <w:rPr>
          <w:rStyle w:val="HTMLCode"/>
          <w:rFonts w:eastAsiaTheme="minorHAnsi"/>
        </w:rPr>
        <w:t>.</w:t>
      </w:r>
    </w:p>
    <w:p w:rsidR="00741C8B" w:rsidRDefault="00741C8B" w:rsidP="00752DC1">
      <w:pPr>
        <w:spacing w:line="360" w:lineRule="auto"/>
        <w:rPr>
          <w:rStyle w:val="HTMLCode"/>
          <w:rFonts w:eastAsiaTheme="minorHAnsi"/>
        </w:rPr>
      </w:pPr>
    </w:p>
    <w:p w:rsidR="00741C8B" w:rsidRPr="00741C8B" w:rsidRDefault="00741C8B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До появления </w:t>
      </w:r>
      <w:r>
        <w:rPr>
          <w:rStyle w:val="HTMLCode"/>
          <w:rFonts w:eastAsiaTheme="minorHAnsi"/>
          <w:lang w:val="en-US"/>
        </w:rPr>
        <w:t>json</w:t>
      </w:r>
      <w:r w:rsidRPr="00741C8B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у нас использовался язык </w:t>
      </w:r>
      <w:r>
        <w:rPr>
          <w:rStyle w:val="HTMLCode"/>
          <w:rFonts w:eastAsiaTheme="minorHAnsi"/>
          <w:lang w:val="en-US"/>
        </w:rPr>
        <w:t>xml</w:t>
      </w:r>
    </w:p>
    <w:p w:rsidR="00741C8B" w:rsidRPr="00CA332D" w:rsidRDefault="00741C8B" w:rsidP="00752DC1">
      <w:pPr>
        <w:spacing w:line="360" w:lineRule="auto"/>
        <w:rPr>
          <w:rStyle w:val="HTMLCode"/>
          <w:rFonts w:eastAsiaTheme="minorHAnsi"/>
        </w:rPr>
      </w:pPr>
      <w:r w:rsidRPr="00741C8B">
        <w:rPr>
          <w:rStyle w:val="HTMLCode"/>
          <w:rFonts w:eastAsiaTheme="minorHAnsi"/>
        </w:rPr>
        <w:lastRenderedPageBreak/>
        <w:t>{"name":"Alex","tel":"334345"}</w:t>
      </w:r>
      <w:r w:rsidRPr="00CA332D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 xml:space="preserve">это </w:t>
      </w:r>
      <w:r>
        <w:rPr>
          <w:rStyle w:val="HTMLCode"/>
          <w:rFonts w:eastAsiaTheme="minorHAnsi"/>
          <w:lang w:val="en-US"/>
        </w:rPr>
        <w:t>json</w:t>
      </w:r>
    </w:p>
    <w:p w:rsidR="00741C8B" w:rsidRPr="00A66F33" w:rsidRDefault="00741C8B" w:rsidP="00752DC1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То же самое в </w:t>
      </w:r>
      <w:r>
        <w:rPr>
          <w:rStyle w:val="HTMLCode"/>
          <w:rFonts w:eastAsiaTheme="minorHAnsi"/>
          <w:lang w:val="en-US"/>
        </w:rPr>
        <w:t>xml</w:t>
      </w:r>
      <w:r w:rsidR="00A66F33" w:rsidRPr="00A66F33">
        <w:rPr>
          <w:rStyle w:val="HTMLCode"/>
          <w:rFonts w:eastAsiaTheme="minorHAnsi"/>
        </w:rPr>
        <w:t xml:space="preserve">. </w:t>
      </w:r>
      <w:r w:rsidR="00A66F33">
        <w:rPr>
          <w:rStyle w:val="HTMLCode"/>
          <w:rFonts w:eastAsiaTheme="minorHAnsi"/>
        </w:rPr>
        <w:t>Структура весит больше.</w:t>
      </w:r>
    </w:p>
    <w:p w:rsidR="00741C8B" w:rsidRPr="004A1CC4" w:rsidRDefault="00741C8B" w:rsidP="00741C8B">
      <w:pPr>
        <w:spacing w:line="360" w:lineRule="auto"/>
        <w:rPr>
          <w:rStyle w:val="HTMLCode"/>
          <w:rFonts w:eastAsiaTheme="minorHAnsi"/>
        </w:rPr>
      </w:pPr>
      <w:r w:rsidRPr="004A1CC4">
        <w:rPr>
          <w:rStyle w:val="HTMLCode"/>
          <w:rFonts w:eastAsiaTheme="minorHAnsi"/>
        </w:rPr>
        <w:t>&lt;?</w:t>
      </w:r>
      <w:r w:rsidRPr="00741C8B">
        <w:rPr>
          <w:rStyle w:val="HTMLCode"/>
          <w:rFonts w:eastAsiaTheme="minorHAnsi"/>
          <w:lang w:val="en-US"/>
        </w:rPr>
        <w:t>xml</w:t>
      </w:r>
      <w:r w:rsidRPr="004A1CC4">
        <w:rPr>
          <w:rStyle w:val="HTMLCode"/>
          <w:rFonts w:eastAsiaTheme="minorHAnsi"/>
        </w:rPr>
        <w:t xml:space="preserve"> </w:t>
      </w:r>
      <w:r w:rsidRPr="00741C8B">
        <w:rPr>
          <w:rStyle w:val="HTMLCode"/>
          <w:rFonts w:eastAsiaTheme="minorHAnsi"/>
          <w:lang w:val="en-US"/>
        </w:rPr>
        <w:t>version</w:t>
      </w:r>
      <w:r w:rsidRPr="004A1CC4">
        <w:rPr>
          <w:rStyle w:val="HTMLCode"/>
          <w:rFonts w:eastAsiaTheme="minorHAnsi"/>
        </w:rPr>
        <w:t xml:space="preserve">="1.0" </w:t>
      </w:r>
      <w:r w:rsidRPr="00741C8B">
        <w:rPr>
          <w:rStyle w:val="HTMLCode"/>
          <w:rFonts w:eastAsiaTheme="minorHAnsi"/>
          <w:lang w:val="en-US"/>
        </w:rPr>
        <w:t>encoding</w:t>
      </w:r>
      <w:r w:rsidRPr="004A1CC4">
        <w:rPr>
          <w:rStyle w:val="HTMLCode"/>
          <w:rFonts w:eastAsiaTheme="minorHAnsi"/>
        </w:rPr>
        <w:t>="</w:t>
      </w:r>
      <w:r w:rsidRPr="00741C8B">
        <w:rPr>
          <w:rStyle w:val="HTMLCode"/>
          <w:rFonts w:eastAsiaTheme="minorHAnsi"/>
          <w:lang w:val="en-US"/>
        </w:rPr>
        <w:t>UTF</w:t>
      </w:r>
      <w:r w:rsidRPr="004A1CC4">
        <w:rPr>
          <w:rStyle w:val="HTMLCode"/>
          <w:rFonts w:eastAsiaTheme="minorHAnsi"/>
        </w:rPr>
        <w:t>-8" ?&gt;</w:t>
      </w:r>
    </w:p>
    <w:p w:rsidR="00741C8B" w:rsidRPr="00741C8B" w:rsidRDefault="00741C8B" w:rsidP="00741C8B">
      <w:pPr>
        <w:spacing w:line="360" w:lineRule="auto"/>
        <w:rPr>
          <w:rStyle w:val="HTMLCode"/>
          <w:rFonts w:eastAsiaTheme="minorHAnsi"/>
          <w:lang w:val="en-US"/>
        </w:rPr>
      </w:pPr>
      <w:r w:rsidRPr="00741C8B">
        <w:rPr>
          <w:rStyle w:val="HTMLCode"/>
          <w:rFonts w:eastAsiaTheme="minorHAnsi"/>
          <w:lang w:val="en-US"/>
        </w:rPr>
        <w:t>&lt;root&gt;</w:t>
      </w:r>
    </w:p>
    <w:p w:rsidR="00741C8B" w:rsidRPr="00741C8B" w:rsidRDefault="00741C8B" w:rsidP="00741C8B">
      <w:pPr>
        <w:spacing w:line="360" w:lineRule="auto"/>
        <w:rPr>
          <w:rStyle w:val="HTMLCode"/>
          <w:rFonts w:eastAsiaTheme="minorHAnsi"/>
          <w:lang w:val="en-US"/>
        </w:rPr>
      </w:pPr>
      <w:r w:rsidRPr="00741C8B">
        <w:rPr>
          <w:rStyle w:val="HTMLCode"/>
          <w:rFonts w:eastAsiaTheme="minorHAnsi"/>
          <w:lang w:val="en-US"/>
        </w:rPr>
        <w:t xml:space="preserve">  &lt;name&gt;Alex&lt;/name&gt;</w:t>
      </w:r>
    </w:p>
    <w:p w:rsidR="00741C8B" w:rsidRPr="00741C8B" w:rsidRDefault="00741C8B" w:rsidP="00741C8B">
      <w:pPr>
        <w:spacing w:line="360" w:lineRule="auto"/>
        <w:rPr>
          <w:rStyle w:val="HTMLCode"/>
          <w:rFonts w:eastAsiaTheme="minorHAnsi"/>
          <w:lang w:val="en-US"/>
        </w:rPr>
      </w:pPr>
      <w:r w:rsidRPr="00741C8B">
        <w:rPr>
          <w:rStyle w:val="HTMLCode"/>
          <w:rFonts w:eastAsiaTheme="minorHAnsi"/>
          <w:lang w:val="en-US"/>
        </w:rPr>
        <w:t xml:space="preserve">  &lt;tel&gt;334345&lt;/tel&gt;</w:t>
      </w:r>
    </w:p>
    <w:p w:rsidR="00741C8B" w:rsidRDefault="00741C8B" w:rsidP="00741C8B">
      <w:pPr>
        <w:spacing w:line="360" w:lineRule="auto"/>
        <w:rPr>
          <w:rStyle w:val="HTMLCode"/>
          <w:rFonts w:eastAsiaTheme="minorHAnsi"/>
          <w:lang w:val="en-US"/>
        </w:rPr>
      </w:pPr>
      <w:r w:rsidRPr="00741C8B">
        <w:rPr>
          <w:rStyle w:val="HTMLCode"/>
          <w:rFonts w:eastAsiaTheme="minorHAnsi"/>
          <w:lang w:val="en-US"/>
        </w:rPr>
        <w:t>&lt;/root&gt;</w:t>
      </w:r>
    </w:p>
    <w:p w:rsidR="00A66F33" w:rsidRPr="004A1CC4" w:rsidRDefault="00A66F33" w:rsidP="00741C8B">
      <w:pPr>
        <w:spacing w:line="360" w:lineRule="auto"/>
        <w:rPr>
          <w:rStyle w:val="HTMLCode"/>
          <w:rFonts w:eastAsiaTheme="minorHAnsi"/>
          <w:b/>
          <w:lang w:val="en-US"/>
        </w:rPr>
      </w:pPr>
      <w:r w:rsidRPr="00A66F33">
        <w:rPr>
          <w:rStyle w:val="HTMLCode"/>
          <w:rFonts w:eastAsiaTheme="minorHAnsi"/>
          <w:b/>
        </w:rPr>
        <w:t>Полное</w:t>
      </w:r>
      <w:r w:rsidRPr="004A1CC4">
        <w:rPr>
          <w:rStyle w:val="HTMLCode"/>
          <w:rFonts w:eastAsiaTheme="minorHAnsi"/>
          <w:b/>
          <w:lang w:val="en-US"/>
        </w:rPr>
        <w:t xml:space="preserve"> </w:t>
      </w:r>
      <w:r w:rsidRPr="00A66F33">
        <w:rPr>
          <w:rStyle w:val="HTMLCode"/>
          <w:rFonts w:eastAsiaTheme="minorHAnsi"/>
          <w:b/>
        </w:rPr>
        <w:t>клонирование</w:t>
      </w:r>
      <w:r w:rsidRPr="004A1CC4">
        <w:rPr>
          <w:rStyle w:val="HTMLCode"/>
          <w:rFonts w:eastAsiaTheme="minorHAnsi"/>
          <w:b/>
          <w:lang w:val="en-US"/>
        </w:rPr>
        <w:t xml:space="preserve"> </w:t>
      </w:r>
      <w:r w:rsidRPr="00A66F33">
        <w:rPr>
          <w:rStyle w:val="HTMLCode"/>
          <w:rFonts w:eastAsiaTheme="minorHAnsi"/>
          <w:b/>
        </w:rPr>
        <w:t>объектов</w:t>
      </w:r>
      <w:r w:rsidRPr="004A1CC4">
        <w:rPr>
          <w:rStyle w:val="HTMLCode"/>
          <w:rFonts w:eastAsiaTheme="minorHAnsi"/>
          <w:b/>
          <w:lang w:val="en-US"/>
        </w:rPr>
        <w:t>.</w:t>
      </w:r>
    </w:p>
    <w:p w:rsidR="00752DC1" w:rsidRDefault="00A66F33" w:rsidP="00D746B7">
      <w:pPr>
        <w:spacing w:line="360" w:lineRule="auto"/>
        <w:rPr>
          <w:rStyle w:val="HTMLCode"/>
          <w:rFonts w:eastAsiaTheme="minorHAnsi"/>
          <w:lang w:val="en-US"/>
        </w:rPr>
      </w:pPr>
      <w:r>
        <w:rPr>
          <w:rStyle w:val="HTMLCode"/>
          <w:rFonts w:eastAsiaTheme="minorHAnsi"/>
          <w:lang w:val="en-US"/>
        </w:rPr>
        <w:t>Const clone = JSON</w:t>
      </w:r>
      <w:r w:rsidRPr="00A66F33">
        <w:rPr>
          <w:rStyle w:val="HTMLCode"/>
          <w:rFonts w:eastAsiaTheme="minorHAnsi"/>
          <w:lang w:val="en-US"/>
        </w:rPr>
        <w:t>.</w:t>
      </w:r>
      <w:r>
        <w:rPr>
          <w:rStyle w:val="HTMLCode"/>
          <w:rFonts w:eastAsiaTheme="minorHAnsi"/>
          <w:lang w:val="en-US"/>
        </w:rPr>
        <w:t>parse</w:t>
      </w:r>
      <w:r w:rsidRPr="00A66F33">
        <w:rPr>
          <w:rStyle w:val="HTMLCode"/>
          <w:rFonts w:eastAsiaTheme="minorHAnsi"/>
          <w:lang w:val="en-US"/>
        </w:rPr>
        <w:t>(</w:t>
      </w:r>
      <w:r>
        <w:rPr>
          <w:rStyle w:val="HTMLCode"/>
          <w:rFonts w:eastAsiaTheme="minorHAnsi"/>
          <w:lang w:val="en-US"/>
        </w:rPr>
        <w:t>JSON</w:t>
      </w:r>
      <w:r w:rsidRPr="00A66F33">
        <w:rPr>
          <w:rStyle w:val="HTMLCode"/>
          <w:rFonts w:eastAsiaTheme="minorHAnsi"/>
          <w:lang w:val="en-US"/>
        </w:rPr>
        <w:t>.</w:t>
      </w:r>
      <w:r>
        <w:rPr>
          <w:rStyle w:val="HTMLCode"/>
          <w:rFonts w:eastAsiaTheme="minorHAnsi"/>
          <w:lang w:val="en-US"/>
        </w:rPr>
        <w:t>stringify</w:t>
      </w:r>
      <w:r w:rsidRPr="00A66F33">
        <w:rPr>
          <w:rStyle w:val="HTMLCode"/>
          <w:rFonts w:eastAsiaTheme="minorHAnsi"/>
          <w:lang w:val="en-US"/>
        </w:rPr>
        <w:t>(person))</w:t>
      </w:r>
      <w:r>
        <w:rPr>
          <w:rStyle w:val="HTMLCode"/>
          <w:rFonts w:eastAsiaTheme="minorHAnsi"/>
          <w:lang w:val="en-US"/>
        </w:rPr>
        <w:t>;</w:t>
      </w:r>
    </w:p>
    <w:p w:rsidR="00A66F33" w:rsidRDefault="00A66F33" w:rsidP="00D746B7">
      <w:pPr>
        <w:spacing w:line="360" w:lineRule="auto"/>
        <w:rPr>
          <w:rStyle w:val="HTMLCode"/>
          <w:rFonts w:eastAsiaTheme="minorHAnsi"/>
        </w:rPr>
      </w:pPr>
      <w:r w:rsidRPr="00A66F33">
        <w:rPr>
          <w:rStyle w:val="HTMLCode"/>
          <w:rFonts w:eastAsiaTheme="minorHAnsi"/>
        </w:rPr>
        <w:t xml:space="preserve">Перевод </w:t>
      </w:r>
      <w:r>
        <w:rPr>
          <w:rStyle w:val="HTMLCode"/>
          <w:rFonts w:eastAsiaTheme="minorHAnsi"/>
        </w:rPr>
        <w:t xml:space="preserve">в </w:t>
      </w:r>
      <w:r>
        <w:rPr>
          <w:rStyle w:val="HTMLCode"/>
          <w:rFonts w:eastAsiaTheme="minorHAnsi"/>
          <w:lang w:val="en-US"/>
        </w:rPr>
        <w:t>json</w:t>
      </w:r>
      <w:r w:rsidRPr="00A66F33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формат, а потом обратно позволяет создать полный клон объекта на всех уровнях вложенности.</w:t>
      </w:r>
    </w:p>
    <w:p w:rsidR="001F34BD" w:rsidRDefault="001F34BD" w:rsidP="00D746B7">
      <w:pPr>
        <w:spacing w:line="360" w:lineRule="auto"/>
        <w:rPr>
          <w:rStyle w:val="HTMLCode"/>
          <w:rFonts w:eastAsiaTheme="minorHAnsi"/>
        </w:rPr>
      </w:pPr>
    </w:p>
    <w:p w:rsidR="001F34BD" w:rsidRPr="00EC3EF4" w:rsidRDefault="001F34BD" w:rsidP="00D746B7">
      <w:pPr>
        <w:spacing w:line="360" w:lineRule="auto"/>
        <w:rPr>
          <w:b/>
          <w:sz w:val="32"/>
          <w:szCs w:val="32"/>
        </w:rPr>
      </w:pPr>
      <w:r w:rsidRPr="001F34BD">
        <w:rPr>
          <w:b/>
          <w:sz w:val="32"/>
          <w:szCs w:val="32"/>
        </w:rPr>
        <w:t>Асинхронное выполнение задач на странице и общение с сервером</w:t>
      </w:r>
      <w:r w:rsidR="00EC3EF4" w:rsidRPr="00EC3EF4">
        <w:rPr>
          <w:b/>
          <w:sz w:val="32"/>
          <w:szCs w:val="32"/>
        </w:rPr>
        <w:t xml:space="preserve"> (</w:t>
      </w:r>
      <w:r w:rsidR="00EC3EF4">
        <w:rPr>
          <w:b/>
          <w:sz w:val="32"/>
          <w:szCs w:val="32"/>
          <w:lang w:val="en-US"/>
        </w:rPr>
        <w:t>AJAX</w:t>
      </w:r>
      <w:r w:rsidR="00EC3EF4" w:rsidRPr="00EC3EF4">
        <w:rPr>
          <w:b/>
          <w:sz w:val="32"/>
          <w:szCs w:val="32"/>
        </w:rPr>
        <w:t>)</w:t>
      </w:r>
    </w:p>
    <w:p w:rsidR="001F34BD" w:rsidRDefault="001F34BD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Когда мы что-то выбираем в интерент магазине мы можем использовать фильтры (по моделям, например) и как тол</w:t>
      </w:r>
      <w:r w:rsidR="00F1259D">
        <w:rPr>
          <w:rStyle w:val="HTMLCode"/>
          <w:rFonts w:eastAsiaTheme="minorHAnsi"/>
        </w:rPr>
        <w:t>ько мы выбрали галочку то конте</w:t>
      </w:r>
      <w:r>
        <w:rPr>
          <w:rStyle w:val="HTMLCode"/>
          <w:rFonts w:eastAsiaTheme="minorHAnsi"/>
        </w:rPr>
        <w:t>нт на странице меняется. Но мы не перезагружаем всю страницу, а меняем лишь часть контента на странице.</w:t>
      </w:r>
    </w:p>
    <w:p w:rsidR="00AD231B" w:rsidRDefault="00AD231B" w:rsidP="00D746B7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Преимущества</w:t>
      </w:r>
    </w:p>
    <w:p w:rsidR="00AD231B" w:rsidRDefault="00AD231B" w:rsidP="00AD231B">
      <w:pPr>
        <w:pStyle w:val="ListParagraph"/>
        <w:numPr>
          <w:ilvl w:val="0"/>
          <w:numId w:val="22"/>
        </w:num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Это удобно и красиво. Происходит интерактивная обработка(в режиме реального времени) абсолютно любых событий.</w:t>
      </w:r>
    </w:p>
    <w:p w:rsidR="004F4F9E" w:rsidRDefault="004F4F9E" w:rsidP="00AD231B">
      <w:pPr>
        <w:pStyle w:val="ListParagraph"/>
        <w:numPr>
          <w:ilvl w:val="0"/>
          <w:numId w:val="22"/>
        </w:num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Происходит ускорение реакции интерфейса. Мы не перезагружаем каждый раз страницу,</w:t>
      </w:r>
      <w:r w:rsidRPr="004F4F9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а меняем лишь часть контента на странице.</w:t>
      </w:r>
    </w:p>
    <w:p w:rsidR="00DA028C" w:rsidRDefault="00DA028C" w:rsidP="00AD231B">
      <w:pPr>
        <w:pStyle w:val="ListParagraph"/>
        <w:numPr>
          <w:ilvl w:val="0"/>
          <w:numId w:val="22"/>
        </w:num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Уменьшаем нагрузку на сервер. И экономим трафик пользователя, так как обновляем не всю страницу целиком.</w:t>
      </w:r>
    </w:p>
    <w:p w:rsidR="00EC3EF4" w:rsidRDefault="00EC3EF4" w:rsidP="00EC3EF4">
      <w:pPr>
        <w:spacing w:line="360" w:lineRule="auto"/>
        <w:rPr>
          <w:rStyle w:val="HTMLCode"/>
          <w:rFonts w:eastAsiaTheme="minorHAnsi"/>
          <w:lang w:val="en-US"/>
        </w:rPr>
      </w:pPr>
      <w:r>
        <w:rPr>
          <w:rStyle w:val="HTMLCode"/>
          <w:rFonts w:eastAsiaTheme="minorHAnsi"/>
        </w:rPr>
        <w:t>Технология</w:t>
      </w:r>
      <w:r w:rsidRPr="00EC3EF4">
        <w:rPr>
          <w:rStyle w:val="HTMLCode"/>
          <w:rFonts w:eastAsiaTheme="minorHAnsi"/>
          <w:lang w:val="en-US"/>
        </w:rPr>
        <w:t xml:space="preserve"> </w:t>
      </w:r>
      <w:r>
        <w:rPr>
          <w:rStyle w:val="HTMLCode"/>
          <w:rFonts w:eastAsiaTheme="minorHAnsi"/>
          <w:lang w:val="en-US"/>
        </w:rPr>
        <w:t>AJAX (asinhronius javascripnt and xml)</w:t>
      </w:r>
    </w:p>
    <w:p w:rsidR="00F84A97" w:rsidRDefault="00504EE2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Чтобы наша страница(наш фронтенд) умел общаться с сервером нам нужны </w:t>
      </w:r>
      <w:r>
        <w:rPr>
          <w:rStyle w:val="HTMLCode"/>
          <w:rFonts w:eastAsiaTheme="minorHAnsi"/>
          <w:lang w:val="en-US"/>
        </w:rPr>
        <w:t>http</w:t>
      </w:r>
      <w:r w:rsidRPr="00504EE2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запросы.</w:t>
      </w:r>
      <w:r w:rsidR="00F84A97">
        <w:rPr>
          <w:rStyle w:val="HTMLCode"/>
          <w:rFonts w:eastAsiaTheme="minorHAnsi"/>
        </w:rPr>
        <w:t xml:space="preserve"> Мы можем использовать </w:t>
      </w:r>
      <w:r w:rsidR="00F84A97">
        <w:rPr>
          <w:rStyle w:val="HTMLCode"/>
          <w:rFonts w:eastAsiaTheme="minorHAnsi"/>
          <w:lang w:val="en-US"/>
        </w:rPr>
        <w:t>get</w:t>
      </w:r>
      <w:r w:rsidR="00F84A97" w:rsidRPr="00F84A97">
        <w:rPr>
          <w:rStyle w:val="HTMLCode"/>
          <w:rFonts w:eastAsiaTheme="minorHAnsi"/>
        </w:rPr>
        <w:t>/</w:t>
      </w:r>
      <w:r w:rsidR="00F84A97">
        <w:rPr>
          <w:rStyle w:val="HTMLCode"/>
          <w:rFonts w:eastAsiaTheme="minorHAnsi"/>
          <w:lang w:val="en-US"/>
        </w:rPr>
        <w:t>post</w:t>
      </w:r>
      <w:r w:rsidR="00F84A97" w:rsidRPr="00F84A97">
        <w:rPr>
          <w:rStyle w:val="HTMLCode"/>
          <w:rFonts w:eastAsiaTheme="minorHAnsi"/>
        </w:rPr>
        <w:t xml:space="preserve"> </w:t>
      </w:r>
      <w:r w:rsidR="00F84A97">
        <w:rPr>
          <w:rStyle w:val="HTMLCode"/>
          <w:rFonts w:eastAsiaTheme="minorHAnsi"/>
        </w:rPr>
        <w:t>итд и чтобы все</w:t>
      </w:r>
      <w:r w:rsidR="00F1259D">
        <w:rPr>
          <w:rStyle w:val="HTMLCode"/>
          <w:rFonts w:eastAsiaTheme="minorHAnsi"/>
        </w:rPr>
        <w:t xml:space="preserve"> </w:t>
      </w:r>
      <w:r w:rsidR="00F84A97">
        <w:rPr>
          <w:rStyle w:val="HTMLCode"/>
          <w:rFonts w:eastAsiaTheme="minorHAnsi"/>
        </w:rPr>
        <w:t xml:space="preserve">это происходило асинхронно (без перезагрузки страницы) нам нужны технология </w:t>
      </w:r>
      <w:r w:rsidR="00F84A97">
        <w:rPr>
          <w:rStyle w:val="HTMLCode"/>
          <w:rFonts w:eastAsiaTheme="minorHAnsi"/>
          <w:lang w:val="en-US"/>
        </w:rPr>
        <w:t>ajax</w:t>
      </w:r>
      <w:r w:rsidR="00F84A97" w:rsidRPr="00F84A97">
        <w:rPr>
          <w:rStyle w:val="HTMLCode"/>
          <w:rFonts w:eastAsiaTheme="minorHAnsi"/>
        </w:rPr>
        <w:t>.</w:t>
      </w:r>
    </w:p>
    <w:p w:rsidR="00F84A97" w:rsidRDefault="00F84A97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1-й вариант </w:t>
      </w:r>
      <w:r>
        <w:rPr>
          <w:rStyle w:val="HTMLCode"/>
          <w:rFonts w:eastAsiaTheme="minorHAnsi"/>
          <w:lang w:val="en-US"/>
        </w:rPr>
        <w:t>ajax</w:t>
      </w:r>
      <w:r w:rsidRPr="00F84A97">
        <w:rPr>
          <w:rStyle w:val="HTMLCode"/>
          <w:rFonts w:eastAsiaTheme="minorHAnsi"/>
        </w:rPr>
        <w:t xml:space="preserve"> (</w:t>
      </w:r>
      <w:r>
        <w:rPr>
          <w:rStyle w:val="HTMLCode"/>
          <w:rFonts w:eastAsiaTheme="minorHAnsi"/>
        </w:rPr>
        <w:t>реализуется при помощи</w:t>
      </w:r>
      <w:r w:rsidR="00350834">
        <w:rPr>
          <w:rStyle w:val="HTMLCode"/>
          <w:rFonts w:eastAsiaTheme="minorHAnsi"/>
        </w:rPr>
        <w:t xml:space="preserve"> встроенного</w:t>
      </w:r>
      <w:r w:rsidR="00136A29">
        <w:rPr>
          <w:rStyle w:val="HTMLCode"/>
          <w:rFonts w:eastAsiaTheme="minorHAnsi"/>
        </w:rPr>
        <w:t xml:space="preserve"> в браузер</w:t>
      </w:r>
      <w:r>
        <w:rPr>
          <w:rStyle w:val="HTMLCode"/>
          <w:rFonts w:eastAsiaTheme="minorHAnsi"/>
        </w:rPr>
        <w:t xml:space="preserve"> объекта </w:t>
      </w:r>
      <w:r>
        <w:rPr>
          <w:rStyle w:val="HTMLCode"/>
          <w:rFonts w:eastAsiaTheme="minorHAnsi"/>
          <w:lang w:val="en-US"/>
        </w:rPr>
        <w:t>xml</w:t>
      </w:r>
      <w:r w:rsidRPr="00F84A9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http</w:t>
      </w:r>
      <w:r w:rsidRPr="00F84A9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request</w:t>
      </w:r>
      <w:r w:rsidRPr="00F84A97">
        <w:rPr>
          <w:rStyle w:val="HTMLCode"/>
          <w:rFonts w:eastAsiaTheme="minorHAnsi"/>
        </w:rPr>
        <w:t>)</w:t>
      </w:r>
      <w:r w:rsidR="00A12A1B">
        <w:rPr>
          <w:rStyle w:val="HTMLCode"/>
          <w:rFonts w:eastAsiaTheme="minorHAnsi"/>
        </w:rPr>
        <w:t xml:space="preserve"> – не актуален на данный момент.</w:t>
      </w:r>
    </w:p>
    <w:p w:rsidR="00F90C86" w:rsidRPr="00CA332D" w:rsidRDefault="00F90C86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События </w:t>
      </w:r>
      <w:r>
        <w:rPr>
          <w:rStyle w:val="HTMLCode"/>
          <w:rFonts w:eastAsiaTheme="minorHAnsi"/>
          <w:lang w:val="en-US"/>
        </w:rPr>
        <w:t>cnange</w:t>
      </w:r>
      <w:r w:rsidRPr="00CA33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и </w:t>
      </w:r>
      <w:r>
        <w:rPr>
          <w:rStyle w:val="HTMLCode"/>
          <w:rFonts w:eastAsiaTheme="minorHAnsi"/>
          <w:lang w:val="en-US"/>
        </w:rPr>
        <w:t>input</w:t>
      </w:r>
      <w:r w:rsidRPr="00CA332D">
        <w:rPr>
          <w:rStyle w:val="HTMLCode"/>
          <w:rFonts w:eastAsiaTheme="minorHAnsi"/>
        </w:rPr>
        <w:t xml:space="preserve">. </w:t>
      </w:r>
    </w:p>
    <w:p w:rsidR="00F90C86" w:rsidRDefault="00F90C86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lastRenderedPageBreak/>
        <w:t xml:space="preserve">Событие </w:t>
      </w:r>
      <w:r>
        <w:rPr>
          <w:rStyle w:val="HTMLCode"/>
          <w:rFonts w:eastAsiaTheme="minorHAnsi"/>
          <w:lang w:val="en-US"/>
        </w:rPr>
        <w:t>change</w:t>
      </w:r>
      <w:r w:rsidRPr="00F90C8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возникает когда наш инпут уходит из фокуса.</w:t>
      </w:r>
      <w:r w:rsidR="00530DDA">
        <w:rPr>
          <w:rStyle w:val="HTMLCode"/>
          <w:rFonts w:eastAsiaTheme="minorHAnsi"/>
        </w:rPr>
        <w:t xml:space="preserve">(Было подсвечено какое-то текстовое поле(инпут) и мы в него что-то написали. Как только мы убрали с него фокус(переключились на другой инпут или просто щелкнули по пустой странице), то сработало событие </w:t>
      </w:r>
      <w:r w:rsidR="00530DDA">
        <w:rPr>
          <w:rStyle w:val="HTMLCode"/>
          <w:rFonts w:eastAsiaTheme="minorHAnsi"/>
          <w:lang w:val="en-US"/>
        </w:rPr>
        <w:t>change</w:t>
      </w:r>
      <w:r w:rsidR="00530DDA" w:rsidRPr="00530DDA">
        <w:rPr>
          <w:rStyle w:val="HTMLCode"/>
          <w:rFonts w:eastAsiaTheme="minorHAnsi"/>
        </w:rPr>
        <w:t xml:space="preserve">. </w:t>
      </w:r>
      <w:r w:rsidR="00530DDA">
        <w:rPr>
          <w:rStyle w:val="HTMLCode"/>
          <w:rFonts w:eastAsiaTheme="minorHAnsi"/>
        </w:rPr>
        <w:t>Срабатывает как только мы убираем фокус с нашего элемента.</w:t>
      </w:r>
      <w:r w:rsidR="000C7C7A">
        <w:rPr>
          <w:rStyle w:val="HTMLCode"/>
          <w:rFonts w:eastAsiaTheme="minorHAnsi"/>
        </w:rPr>
        <w:t xml:space="preserve"> Или когда меняется </w:t>
      </w:r>
      <w:r w:rsidR="000C7C7A">
        <w:rPr>
          <w:rStyle w:val="HTMLCode"/>
          <w:rFonts w:eastAsiaTheme="minorHAnsi"/>
          <w:lang w:val="en-US"/>
        </w:rPr>
        <w:t>value</w:t>
      </w:r>
      <w:r w:rsidR="000C7C7A" w:rsidRPr="000C7C7A">
        <w:rPr>
          <w:rStyle w:val="HTMLCode"/>
          <w:rFonts w:eastAsiaTheme="minorHAnsi"/>
        </w:rPr>
        <w:t xml:space="preserve"> </w:t>
      </w:r>
      <w:r w:rsidR="000C7C7A">
        <w:rPr>
          <w:rStyle w:val="HTMLCode"/>
          <w:rFonts w:eastAsiaTheme="minorHAnsi"/>
        </w:rPr>
        <w:t>внутри инпута. Двояко он объяснил.</w:t>
      </w:r>
      <w:r w:rsidR="00530DDA">
        <w:rPr>
          <w:rStyle w:val="HTMLCode"/>
          <w:rFonts w:eastAsiaTheme="minorHAnsi"/>
        </w:rPr>
        <w:t>)</w:t>
      </w:r>
    </w:p>
    <w:p w:rsidR="00963EDC" w:rsidRDefault="00963EDC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Событие </w:t>
      </w:r>
      <w:r>
        <w:rPr>
          <w:rStyle w:val="HTMLCode"/>
          <w:rFonts w:eastAsiaTheme="minorHAnsi"/>
          <w:lang w:val="en-US"/>
        </w:rPr>
        <w:t>input</w:t>
      </w:r>
      <w:r w:rsidRPr="00963EDC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происходит каждый раз когда что-то вводится или удаляется внутри инпута. Написали 1 имвол сработало событие, дописали второй символ опять сработало, удалили первый символ опять стработало. Срабатывает на каждоое измененение внутри инпута.</w:t>
      </w:r>
    </w:p>
    <w:p w:rsidR="0094790F" w:rsidRDefault="0094790F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Чтобы сделать запрос на сервер нужно использовать встроенный объекта в браузер </w:t>
      </w:r>
      <w:r>
        <w:rPr>
          <w:rStyle w:val="HTMLCode"/>
          <w:rFonts w:eastAsiaTheme="minorHAnsi"/>
          <w:lang w:val="en-US"/>
        </w:rPr>
        <w:t>xml</w:t>
      </w:r>
      <w:r w:rsidRPr="00F84A9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http</w:t>
      </w:r>
      <w:r w:rsidRPr="00F84A97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request</w:t>
      </w:r>
      <w:r>
        <w:rPr>
          <w:rStyle w:val="HTMLCode"/>
          <w:rFonts w:eastAsiaTheme="minorHAnsi"/>
        </w:rPr>
        <w:t xml:space="preserve">. Создается он </w:t>
      </w:r>
      <w:r w:rsidR="007B4DEA" w:rsidRPr="007B4DEA">
        <w:rPr>
          <w:rStyle w:val="HTMLCode"/>
          <w:rFonts w:eastAsiaTheme="minorHAnsi"/>
        </w:rPr>
        <w:t xml:space="preserve">const request = new XMLHttpRequest(); </w:t>
      </w:r>
      <w:r w:rsidR="00BC6371">
        <w:rPr>
          <w:rStyle w:val="HTMLCode"/>
          <w:rFonts w:eastAsiaTheme="minorHAnsi"/>
        </w:rPr>
        <w:t>Такой объект имеет свои методы и свойства.</w:t>
      </w:r>
    </w:p>
    <w:p w:rsidR="007B4DEA" w:rsidRDefault="007B4DEA" w:rsidP="00EC3EF4">
      <w:pPr>
        <w:spacing w:line="360" w:lineRule="auto"/>
        <w:rPr>
          <w:rStyle w:val="HTMLCode"/>
          <w:rFonts w:eastAsiaTheme="minorHAnsi"/>
        </w:rPr>
      </w:pPr>
      <w:r w:rsidRPr="007B4DEA">
        <w:rPr>
          <w:rStyle w:val="HTMLCode"/>
          <w:rFonts w:eastAsiaTheme="minorHAnsi"/>
        </w:rPr>
        <w:t>request.open(</w:t>
      </w:r>
      <w:r w:rsidR="00A85E55">
        <w:rPr>
          <w:rStyle w:val="HTMLCode"/>
          <w:rFonts w:eastAsiaTheme="minorHAnsi"/>
        </w:rPr>
        <w:t>method,</w:t>
      </w:r>
      <w:r w:rsidR="00C53E17" w:rsidRPr="00C53E17">
        <w:rPr>
          <w:rStyle w:val="HTMLCode"/>
          <w:rFonts w:eastAsiaTheme="minorHAnsi"/>
        </w:rPr>
        <w:t xml:space="preserve"> </w:t>
      </w:r>
      <w:r w:rsidR="00C53E17">
        <w:rPr>
          <w:rStyle w:val="HTMLCode"/>
          <w:rFonts w:eastAsiaTheme="minorHAnsi"/>
          <w:lang w:val="en-US"/>
        </w:rPr>
        <w:t>url</w:t>
      </w:r>
      <w:r w:rsidR="004C3E61" w:rsidRPr="004C3E61">
        <w:rPr>
          <w:rStyle w:val="HTMLCode"/>
          <w:rFonts w:eastAsiaTheme="minorHAnsi"/>
        </w:rPr>
        <w:t xml:space="preserve">, </w:t>
      </w:r>
      <w:r w:rsidR="004C3E61">
        <w:rPr>
          <w:rStyle w:val="HTMLCode"/>
          <w:rFonts w:eastAsiaTheme="minorHAnsi"/>
          <w:lang w:val="en-US"/>
        </w:rPr>
        <w:t>async</w:t>
      </w:r>
      <w:r w:rsidR="00B61867" w:rsidRPr="00B61867">
        <w:rPr>
          <w:rStyle w:val="HTMLCode"/>
          <w:rFonts w:eastAsiaTheme="minorHAnsi"/>
        </w:rPr>
        <w:t xml:space="preserve">, </w:t>
      </w:r>
      <w:r w:rsidR="00B61867">
        <w:rPr>
          <w:rStyle w:val="HTMLCode"/>
          <w:rFonts w:eastAsiaTheme="minorHAnsi"/>
          <w:lang w:val="en-US"/>
        </w:rPr>
        <w:t>login</w:t>
      </w:r>
      <w:r w:rsidR="00B61867" w:rsidRPr="00B61867">
        <w:rPr>
          <w:rStyle w:val="HTMLCode"/>
          <w:rFonts w:eastAsiaTheme="minorHAnsi"/>
        </w:rPr>
        <w:t xml:space="preserve">, </w:t>
      </w:r>
      <w:r w:rsidR="00B61867">
        <w:rPr>
          <w:rStyle w:val="HTMLCode"/>
          <w:rFonts w:eastAsiaTheme="minorHAnsi"/>
          <w:lang w:val="en-US"/>
        </w:rPr>
        <w:t>pass</w:t>
      </w:r>
      <w:r w:rsidRPr="007B4DEA">
        <w:rPr>
          <w:rStyle w:val="HTMLCode"/>
          <w:rFonts w:eastAsiaTheme="minorHAnsi"/>
        </w:rPr>
        <w:t>); -</w:t>
      </w:r>
      <w:r w:rsidR="00065B4B">
        <w:rPr>
          <w:rStyle w:val="HTMLCode"/>
          <w:rFonts w:eastAsiaTheme="minorHAnsi"/>
        </w:rPr>
        <w:t xml:space="preserve"> метод</w:t>
      </w:r>
      <w:r w:rsidRPr="007B4DEA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собирает настройки, которые помогут сделать запрос</w:t>
      </w:r>
    </w:p>
    <w:p w:rsidR="00A85E55" w:rsidRPr="00B20470" w:rsidRDefault="00A85E55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method</w:t>
      </w:r>
      <w:r w:rsidRPr="00A85E55">
        <w:rPr>
          <w:rStyle w:val="HTMLCode"/>
          <w:rFonts w:eastAsiaTheme="minorHAnsi"/>
        </w:rPr>
        <w:t xml:space="preserve"> – тот </w:t>
      </w:r>
      <w:r>
        <w:rPr>
          <w:rStyle w:val="HTMLCode"/>
          <w:rFonts w:eastAsiaTheme="minorHAnsi"/>
        </w:rPr>
        <w:t xml:space="preserve">метод что используется для запроса </w:t>
      </w:r>
      <w:r>
        <w:rPr>
          <w:rStyle w:val="HTMLCode"/>
          <w:rFonts w:eastAsiaTheme="minorHAnsi"/>
          <w:lang w:val="en-US"/>
        </w:rPr>
        <w:t>get</w:t>
      </w:r>
      <w:r w:rsidRPr="00A85E55">
        <w:rPr>
          <w:rStyle w:val="HTMLCode"/>
          <w:rFonts w:eastAsiaTheme="minorHAnsi"/>
        </w:rPr>
        <w:t>/</w:t>
      </w:r>
      <w:r>
        <w:rPr>
          <w:rStyle w:val="HTMLCode"/>
          <w:rFonts w:eastAsiaTheme="minorHAnsi"/>
          <w:lang w:val="en-US"/>
        </w:rPr>
        <w:t>post</w:t>
      </w:r>
      <w:r w:rsidR="00B20470">
        <w:rPr>
          <w:rStyle w:val="HTMLCode"/>
          <w:rFonts w:eastAsiaTheme="minorHAnsi"/>
        </w:rPr>
        <w:t xml:space="preserve">. </w:t>
      </w:r>
      <w:r w:rsidR="00B20470" w:rsidRPr="00B20470">
        <w:rPr>
          <w:rStyle w:val="HTMLCode"/>
          <w:rFonts w:eastAsiaTheme="minorHAnsi"/>
        </w:rPr>
        <w:t>’</w:t>
      </w:r>
      <w:r w:rsidR="00B20470">
        <w:rPr>
          <w:rStyle w:val="HTMLCode"/>
          <w:rFonts w:eastAsiaTheme="minorHAnsi"/>
          <w:lang w:val="en-US"/>
        </w:rPr>
        <w:t>GET</w:t>
      </w:r>
      <w:r w:rsidR="00B20470" w:rsidRPr="00B20470">
        <w:rPr>
          <w:rStyle w:val="HTMLCode"/>
          <w:rFonts w:eastAsiaTheme="minorHAnsi"/>
        </w:rPr>
        <w:t>’’</w:t>
      </w:r>
      <w:r w:rsidR="00B20470">
        <w:rPr>
          <w:rStyle w:val="HTMLCode"/>
          <w:rFonts w:eastAsiaTheme="minorHAnsi"/>
          <w:lang w:val="en-US"/>
        </w:rPr>
        <w:t>POST</w:t>
      </w:r>
      <w:r w:rsidR="00B20470" w:rsidRPr="00B20470">
        <w:rPr>
          <w:rStyle w:val="HTMLCode"/>
          <w:rFonts w:eastAsiaTheme="minorHAnsi"/>
        </w:rPr>
        <w:t xml:space="preserve">’ – </w:t>
      </w:r>
      <w:r w:rsidR="00B20470">
        <w:rPr>
          <w:rStyle w:val="HTMLCode"/>
          <w:rFonts w:eastAsiaTheme="minorHAnsi"/>
        </w:rPr>
        <w:t>всегда записываются в верхнем регистре</w:t>
      </w:r>
    </w:p>
    <w:p w:rsidR="00B20470" w:rsidRPr="00B20470" w:rsidRDefault="00B20470" w:rsidP="00EC3EF4">
      <w:pPr>
        <w:spacing w:line="360" w:lineRule="auto"/>
        <w:rPr>
          <w:rStyle w:val="HTMLCode"/>
          <w:rFonts w:eastAsiaTheme="minorHAnsi"/>
        </w:rPr>
      </w:pPr>
    </w:p>
    <w:p w:rsidR="00C53E17" w:rsidRDefault="00C53E17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url</w:t>
      </w:r>
      <w:r w:rsidRPr="00B20470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путь к нашему серверу</w:t>
      </w:r>
      <w:r w:rsidR="00997D4E">
        <w:rPr>
          <w:rStyle w:val="HTMLCode"/>
          <w:rFonts w:eastAsiaTheme="minorHAnsi"/>
        </w:rPr>
        <w:t>.</w:t>
      </w:r>
    </w:p>
    <w:p w:rsidR="00997D4E" w:rsidRPr="00997D4E" w:rsidRDefault="00997D4E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Запросы мы отсылаем из </w:t>
      </w:r>
      <w:r>
        <w:rPr>
          <w:rStyle w:val="HTMLCode"/>
          <w:rFonts w:eastAsiaTheme="minorHAnsi"/>
          <w:lang w:val="en-US"/>
        </w:rPr>
        <w:t>html</w:t>
      </w:r>
      <w:r w:rsidRPr="00997D4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файла, так как наша страница открыта в браузере. Формируем путь относительно </w:t>
      </w:r>
      <w:r>
        <w:rPr>
          <w:rStyle w:val="HTMLCode"/>
          <w:rFonts w:eastAsiaTheme="minorHAnsi"/>
          <w:lang w:val="en-US"/>
        </w:rPr>
        <w:t>html</w:t>
      </w:r>
      <w:r w:rsidRPr="00997D4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страницы.  </w:t>
      </w:r>
      <w:r>
        <w:rPr>
          <w:rStyle w:val="HTMLCode"/>
          <w:rFonts w:eastAsiaTheme="minorHAnsi"/>
          <w:lang w:val="en-US"/>
        </w:rPr>
        <w:t>Js</w:t>
      </w:r>
      <w:r w:rsidRPr="00997D4E">
        <w:rPr>
          <w:rStyle w:val="HTMLCode"/>
          <w:rFonts w:eastAsiaTheme="minorHAnsi"/>
        </w:rPr>
        <w:t>/</w:t>
      </w:r>
      <w:r>
        <w:rPr>
          <w:rStyle w:val="HTMLCode"/>
          <w:rFonts w:eastAsiaTheme="minorHAnsi"/>
          <w:lang w:val="en-US"/>
        </w:rPr>
        <w:t>current</w:t>
      </w:r>
      <w:r w:rsidRPr="00997D4E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  <w:lang w:val="en-US"/>
        </w:rPr>
        <w:t>json</w:t>
      </w:r>
      <w:r w:rsidRPr="00997D4E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– такой путь прописываем до файла, так как наш </w:t>
      </w:r>
      <w:r>
        <w:rPr>
          <w:rStyle w:val="HTMLCode"/>
          <w:rFonts w:eastAsiaTheme="minorHAnsi"/>
          <w:lang w:val="en-US"/>
        </w:rPr>
        <w:t>html</w:t>
      </w:r>
      <w:r>
        <w:rPr>
          <w:rStyle w:val="HTMLCode"/>
          <w:rFonts w:eastAsiaTheme="minorHAnsi"/>
        </w:rPr>
        <w:t xml:space="preserve"> файл лежит в папке </w:t>
      </w:r>
      <w:r>
        <w:rPr>
          <w:rStyle w:val="HTMLCode"/>
          <w:rFonts w:eastAsiaTheme="minorHAnsi"/>
          <w:lang w:val="en-US"/>
        </w:rPr>
        <w:t>js</w:t>
      </w:r>
      <w:r w:rsidRPr="00997D4E">
        <w:rPr>
          <w:rStyle w:val="HTMLCode"/>
          <w:rFonts w:eastAsiaTheme="minorHAnsi"/>
        </w:rPr>
        <w:t>.</w:t>
      </w:r>
    </w:p>
    <w:p w:rsidR="004C3E61" w:rsidRDefault="004C3E61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async</w:t>
      </w:r>
      <w:r w:rsidRPr="000006A3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отвечает за асинхронность</w:t>
      </w:r>
      <w:r w:rsidR="000006A3">
        <w:rPr>
          <w:rStyle w:val="HTMLCode"/>
          <w:rFonts w:eastAsiaTheme="minorHAnsi"/>
        </w:rPr>
        <w:t>.</w:t>
      </w:r>
      <w:r w:rsidR="008C67C8">
        <w:rPr>
          <w:rStyle w:val="HTMLCode"/>
          <w:rFonts w:eastAsiaTheme="minorHAnsi"/>
        </w:rPr>
        <w:t xml:space="preserve"> По умолчанию </w:t>
      </w:r>
      <w:r w:rsidR="008C67C8">
        <w:rPr>
          <w:rStyle w:val="HTMLCode"/>
          <w:rFonts w:eastAsiaTheme="minorHAnsi"/>
          <w:lang w:val="en-US"/>
        </w:rPr>
        <w:t>true</w:t>
      </w:r>
      <w:r w:rsidR="008C67C8" w:rsidRPr="008C67C8">
        <w:rPr>
          <w:rStyle w:val="HTMLCode"/>
          <w:rFonts w:eastAsiaTheme="minorHAnsi"/>
        </w:rPr>
        <w:t>.</w:t>
      </w:r>
      <w:r w:rsidR="000006A3">
        <w:rPr>
          <w:rStyle w:val="HTMLCode"/>
          <w:rFonts w:eastAsiaTheme="minorHAnsi"/>
        </w:rPr>
        <w:t xml:space="preserve"> (синхронный код идет попорядку. Выполняется одно, потом другое. Асинхронный код выполняется параллельно с другим кодом</w:t>
      </w:r>
      <w:r w:rsidR="00EC6E2C">
        <w:rPr>
          <w:rStyle w:val="HTMLCode"/>
          <w:rFonts w:eastAsiaTheme="minorHAnsi"/>
        </w:rPr>
        <w:t>. Асинхронный код не блокирует остальной.</w:t>
      </w:r>
      <w:r w:rsidR="000006A3">
        <w:rPr>
          <w:rStyle w:val="HTMLCode"/>
          <w:rFonts w:eastAsiaTheme="minorHAnsi"/>
        </w:rPr>
        <w:t>)</w:t>
      </w:r>
      <w:r w:rsidR="00EC6E2C">
        <w:rPr>
          <w:rStyle w:val="HTMLCode"/>
          <w:rFonts w:eastAsiaTheme="minorHAnsi"/>
        </w:rPr>
        <w:t xml:space="preserve"> </w:t>
      </w:r>
      <w:r w:rsidR="00EC6E2C">
        <w:rPr>
          <w:rStyle w:val="HTMLCode"/>
          <w:rFonts w:eastAsiaTheme="minorHAnsi"/>
          <w:lang w:val="en-US"/>
        </w:rPr>
        <w:t>Ajax</w:t>
      </w:r>
      <w:r w:rsidR="00EC6E2C" w:rsidRPr="00EC6E2C">
        <w:rPr>
          <w:rStyle w:val="HTMLCode"/>
          <w:rFonts w:eastAsiaTheme="minorHAnsi"/>
        </w:rPr>
        <w:t xml:space="preserve"> </w:t>
      </w:r>
      <w:r w:rsidR="00EC6E2C">
        <w:rPr>
          <w:rStyle w:val="HTMLCode"/>
          <w:rFonts w:eastAsiaTheme="minorHAnsi"/>
        </w:rPr>
        <w:t>запросы по умолчанию являются асинхронным кодом.</w:t>
      </w:r>
      <w:r w:rsidR="00EB2FAF">
        <w:rPr>
          <w:rStyle w:val="HTMLCode"/>
          <w:rFonts w:eastAsiaTheme="minorHAnsi"/>
        </w:rPr>
        <w:t xml:space="preserve"> Мы посылаем запрос на сервер. Мы не знаем сколько времени сервер нам</w:t>
      </w:r>
      <w:r w:rsidR="000B684F">
        <w:rPr>
          <w:rStyle w:val="HTMLCode"/>
          <w:rFonts w:eastAsiaTheme="minorHAnsi"/>
        </w:rPr>
        <w:t xml:space="preserve"> будет отвечать. В это время продолжает</w:t>
      </w:r>
      <w:r w:rsidR="00EB2FAF">
        <w:rPr>
          <w:rStyle w:val="HTMLCode"/>
          <w:rFonts w:eastAsiaTheme="minorHAnsi"/>
        </w:rPr>
        <w:t xml:space="preserve"> выполняется другой код </w:t>
      </w:r>
      <w:r w:rsidR="00EB2FAF">
        <w:rPr>
          <w:rStyle w:val="HTMLCode"/>
          <w:rFonts w:eastAsiaTheme="minorHAnsi"/>
          <w:lang w:val="en-US"/>
        </w:rPr>
        <w:t>js</w:t>
      </w:r>
      <w:r w:rsidR="00EB2FAF">
        <w:rPr>
          <w:rStyle w:val="HTMLCode"/>
          <w:rFonts w:eastAsiaTheme="minorHAnsi"/>
        </w:rPr>
        <w:t>, который после этого запроса.</w:t>
      </w:r>
      <w:r w:rsidR="00552B41">
        <w:rPr>
          <w:rStyle w:val="HTMLCode"/>
          <w:rFonts w:eastAsiaTheme="minorHAnsi"/>
        </w:rPr>
        <w:t xml:space="preserve"> И когда сервер ответит, то наш асинхронный запрос закончит свою работу.</w:t>
      </w:r>
      <w:r w:rsidR="008C67C8">
        <w:rPr>
          <w:rStyle w:val="HTMLCode"/>
          <w:rFonts w:eastAsiaTheme="minorHAnsi"/>
        </w:rPr>
        <w:t xml:space="preserve"> </w:t>
      </w:r>
      <w:r w:rsidR="008C67C8" w:rsidRPr="008C67C8">
        <w:rPr>
          <w:rStyle w:val="HTMLCode"/>
          <w:rFonts w:eastAsiaTheme="minorHAnsi"/>
        </w:rPr>
        <w:t xml:space="preserve"> </w:t>
      </w:r>
      <w:r w:rsidR="008C67C8">
        <w:rPr>
          <w:rStyle w:val="HTMLCode"/>
          <w:rFonts w:eastAsiaTheme="minorHAnsi"/>
        </w:rPr>
        <w:t xml:space="preserve">Если </w:t>
      </w:r>
      <w:r w:rsidR="008C67C8">
        <w:rPr>
          <w:rStyle w:val="HTMLCode"/>
          <w:rFonts w:eastAsiaTheme="minorHAnsi"/>
          <w:lang w:val="en-US"/>
        </w:rPr>
        <w:t>async</w:t>
      </w:r>
      <w:r w:rsidR="008C67C8">
        <w:rPr>
          <w:rStyle w:val="HTMLCode"/>
          <w:rFonts w:eastAsiaTheme="minorHAnsi"/>
        </w:rPr>
        <w:t xml:space="preserve"> = </w:t>
      </w:r>
      <w:r w:rsidR="008C67C8">
        <w:rPr>
          <w:rStyle w:val="HTMLCode"/>
          <w:rFonts w:eastAsiaTheme="minorHAnsi"/>
          <w:lang w:val="en-US"/>
        </w:rPr>
        <w:t>false</w:t>
      </w:r>
      <w:r w:rsidR="008C67C8" w:rsidRPr="008C67C8">
        <w:rPr>
          <w:rStyle w:val="HTMLCode"/>
          <w:rFonts w:eastAsiaTheme="minorHAnsi"/>
        </w:rPr>
        <w:t xml:space="preserve">, </w:t>
      </w:r>
      <w:r w:rsidR="008C67C8">
        <w:rPr>
          <w:rStyle w:val="HTMLCode"/>
          <w:rFonts w:eastAsiaTheme="minorHAnsi"/>
        </w:rPr>
        <w:t>то пока вам сервер не ответит, другой код не буд</w:t>
      </w:r>
      <w:r w:rsidR="00136A29">
        <w:rPr>
          <w:rStyle w:val="HTMLCode"/>
          <w:rFonts w:eastAsiaTheme="minorHAnsi"/>
        </w:rPr>
        <w:t xml:space="preserve">ет выполняться. После ответа с </w:t>
      </w:r>
      <w:r w:rsidR="008C67C8">
        <w:rPr>
          <w:rStyle w:val="HTMLCode"/>
          <w:rFonts w:eastAsiaTheme="minorHAnsi"/>
        </w:rPr>
        <w:t>сервера завершается метод запроса и потом идет другой код.</w:t>
      </w:r>
    </w:p>
    <w:p w:rsidR="00B61867" w:rsidRDefault="00B61867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login</w:t>
      </w:r>
      <w:r w:rsidRPr="00B61867">
        <w:rPr>
          <w:rStyle w:val="HTMLCode"/>
          <w:rFonts w:eastAsiaTheme="minorHAnsi"/>
        </w:rPr>
        <w:t xml:space="preserve">, </w:t>
      </w:r>
      <w:r>
        <w:rPr>
          <w:rStyle w:val="HTMLCode"/>
          <w:rFonts w:eastAsiaTheme="minorHAnsi"/>
          <w:lang w:val="en-US"/>
        </w:rPr>
        <w:t>pass</w:t>
      </w:r>
      <w:r w:rsidRPr="00B61867">
        <w:rPr>
          <w:rStyle w:val="HTMLCode"/>
          <w:rFonts w:eastAsiaTheme="minorHAnsi"/>
        </w:rPr>
        <w:t xml:space="preserve"> – логин и пароль. </w:t>
      </w:r>
      <w:r>
        <w:rPr>
          <w:rStyle w:val="HTMLCode"/>
          <w:rFonts w:eastAsiaTheme="minorHAnsi"/>
        </w:rPr>
        <w:t xml:space="preserve">Некоторые </w:t>
      </w:r>
      <w:r w:rsidR="00136A29">
        <w:rPr>
          <w:rStyle w:val="HTMLCode"/>
          <w:rFonts w:eastAsiaTheme="minorHAnsi"/>
        </w:rPr>
        <w:t>запросы мы можем дела</w:t>
      </w:r>
      <w:r>
        <w:rPr>
          <w:rStyle w:val="HTMLCode"/>
          <w:rFonts w:eastAsiaTheme="minorHAnsi"/>
        </w:rPr>
        <w:t>ть только с ними</w:t>
      </w:r>
    </w:p>
    <w:p w:rsidR="00B768BF" w:rsidRDefault="00B768BF" w:rsidP="00EC3EF4">
      <w:pPr>
        <w:spacing w:line="360" w:lineRule="auto"/>
        <w:rPr>
          <w:rStyle w:val="HTMLCode"/>
          <w:rFonts w:eastAsiaTheme="minorHAnsi"/>
        </w:rPr>
      </w:pPr>
      <w:r w:rsidRPr="007A7A29">
        <w:rPr>
          <w:rStyle w:val="HTMLCode"/>
          <w:rFonts w:eastAsiaTheme="minorHAnsi"/>
          <w:lang w:val="en-US"/>
        </w:rPr>
        <w:t>request.setRequestHeader(</w:t>
      </w:r>
      <w:r w:rsidR="00220D89" w:rsidRPr="007A7A29">
        <w:rPr>
          <w:rStyle w:val="HTMLCode"/>
          <w:rFonts w:eastAsiaTheme="minorHAnsi"/>
          <w:lang w:val="en-US"/>
        </w:rPr>
        <w:t>‘</w:t>
      </w:r>
      <w:r w:rsidR="00220D89">
        <w:rPr>
          <w:rStyle w:val="HTMLCode"/>
          <w:rFonts w:eastAsiaTheme="minorHAnsi"/>
          <w:lang w:val="en-US"/>
        </w:rPr>
        <w:t>Content</w:t>
      </w:r>
      <w:r w:rsidR="00220D89" w:rsidRPr="007A7A29">
        <w:rPr>
          <w:rStyle w:val="HTMLCode"/>
          <w:rFonts w:eastAsiaTheme="minorHAnsi"/>
          <w:lang w:val="en-US"/>
        </w:rPr>
        <w:t>-</w:t>
      </w:r>
      <w:r w:rsidR="00220D89">
        <w:rPr>
          <w:rStyle w:val="HTMLCode"/>
          <w:rFonts w:eastAsiaTheme="minorHAnsi"/>
          <w:lang w:val="en-US"/>
        </w:rPr>
        <w:t>type</w:t>
      </w:r>
      <w:r w:rsidR="00220D89" w:rsidRPr="007A7A29">
        <w:rPr>
          <w:rStyle w:val="HTMLCode"/>
          <w:rFonts w:eastAsiaTheme="minorHAnsi"/>
          <w:lang w:val="en-US"/>
        </w:rPr>
        <w:t>’,’</w:t>
      </w:r>
      <w:r w:rsidR="00220D89">
        <w:rPr>
          <w:rStyle w:val="HTMLCode"/>
          <w:rFonts w:eastAsiaTheme="minorHAnsi"/>
          <w:lang w:val="en-US"/>
        </w:rPr>
        <w:t>application</w:t>
      </w:r>
      <w:r w:rsidR="00220D89" w:rsidRPr="007A7A29">
        <w:rPr>
          <w:rStyle w:val="HTMLCode"/>
          <w:rFonts w:eastAsiaTheme="minorHAnsi"/>
          <w:lang w:val="en-US"/>
        </w:rPr>
        <w:t>/</w:t>
      </w:r>
      <w:r w:rsidR="00220D89">
        <w:rPr>
          <w:rStyle w:val="HTMLCode"/>
          <w:rFonts w:eastAsiaTheme="minorHAnsi"/>
          <w:lang w:val="en-US"/>
        </w:rPr>
        <w:t>json</w:t>
      </w:r>
      <w:r w:rsidR="007A7A29">
        <w:rPr>
          <w:rStyle w:val="HTMLCode"/>
          <w:rFonts w:eastAsiaTheme="minorHAnsi"/>
          <w:lang w:val="en-US"/>
        </w:rPr>
        <w:t>; charset- utf-8</w:t>
      </w:r>
      <w:r w:rsidR="00220D89" w:rsidRPr="007A7A29">
        <w:rPr>
          <w:rStyle w:val="HTMLCode"/>
          <w:rFonts w:eastAsiaTheme="minorHAnsi"/>
          <w:lang w:val="en-US"/>
        </w:rPr>
        <w:t>’</w:t>
      </w:r>
      <w:r w:rsidRPr="007A7A29">
        <w:rPr>
          <w:rStyle w:val="HTMLCode"/>
          <w:rFonts w:eastAsiaTheme="minorHAnsi"/>
          <w:lang w:val="en-US"/>
        </w:rPr>
        <w:t xml:space="preserve">); - </w:t>
      </w:r>
      <w:r w:rsidRPr="00B768BF">
        <w:rPr>
          <w:rStyle w:val="HTMLCode"/>
          <w:rFonts w:eastAsiaTheme="minorHAnsi"/>
        </w:rPr>
        <w:t>метод</w:t>
      </w:r>
      <w:r w:rsidRPr="007A7A29">
        <w:rPr>
          <w:rStyle w:val="HTMLCode"/>
          <w:rFonts w:eastAsiaTheme="minorHAnsi"/>
          <w:lang w:val="en-US"/>
        </w:rPr>
        <w:t xml:space="preserve"> </w:t>
      </w:r>
      <w:r w:rsidRPr="00B768BF">
        <w:rPr>
          <w:rStyle w:val="HTMLCode"/>
          <w:rFonts w:eastAsiaTheme="minorHAnsi"/>
        </w:rPr>
        <w:t>указывает</w:t>
      </w:r>
      <w:r w:rsidRPr="007A7A29">
        <w:rPr>
          <w:rStyle w:val="HTMLCode"/>
          <w:rFonts w:eastAsiaTheme="minorHAnsi"/>
          <w:lang w:val="en-US"/>
        </w:rPr>
        <w:t>,</w:t>
      </w:r>
      <w:r w:rsidRPr="00B768BF">
        <w:rPr>
          <w:rStyle w:val="HTMLCode"/>
          <w:rFonts w:eastAsiaTheme="minorHAnsi"/>
        </w:rPr>
        <w:t>что</w:t>
      </w:r>
      <w:r w:rsidRPr="007A7A29">
        <w:rPr>
          <w:rStyle w:val="HTMLCode"/>
          <w:rFonts w:eastAsiaTheme="minorHAnsi"/>
          <w:lang w:val="en-US"/>
        </w:rPr>
        <w:t xml:space="preserve"> </w:t>
      </w:r>
      <w:r w:rsidRPr="00B768BF">
        <w:rPr>
          <w:rStyle w:val="HTMLCode"/>
          <w:rFonts w:eastAsiaTheme="minorHAnsi"/>
        </w:rPr>
        <w:t>именно</w:t>
      </w:r>
      <w:r w:rsidRPr="007A7A29">
        <w:rPr>
          <w:rStyle w:val="HTMLCode"/>
          <w:rFonts w:eastAsiaTheme="minorHAnsi"/>
          <w:lang w:val="en-US"/>
        </w:rPr>
        <w:t xml:space="preserve"> </w:t>
      </w:r>
      <w:r w:rsidRPr="00B768BF">
        <w:rPr>
          <w:rStyle w:val="HTMLCode"/>
          <w:rFonts w:eastAsiaTheme="minorHAnsi"/>
        </w:rPr>
        <w:t>отправляем</w:t>
      </w:r>
      <w:r w:rsidRPr="007A7A29">
        <w:rPr>
          <w:rStyle w:val="HTMLCode"/>
          <w:rFonts w:eastAsiaTheme="minorHAnsi"/>
          <w:lang w:val="en-US"/>
        </w:rPr>
        <w:t xml:space="preserve">. </w:t>
      </w:r>
      <w:r>
        <w:rPr>
          <w:rStyle w:val="HTMLCode"/>
          <w:rFonts w:eastAsiaTheme="minorHAnsi"/>
        </w:rPr>
        <w:t>Нужно для того чтобы транспортные протоколы знали что передают, а сервер точно знал, что он принимает.</w:t>
      </w:r>
    </w:p>
    <w:p w:rsidR="00220D89" w:rsidRPr="00CA332D" w:rsidRDefault="00220D89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Content</w:t>
      </w:r>
      <w:r w:rsidRPr="00220D89">
        <w:rPr>
          <w:rStyle w:val="HTMLCode"/>
          <w:rFonts w:eastAsiaTheme="minorHAnsi"/>
        </w:rPr>
        <w:t>-</w:t>
      </w:r>
      <w:r>
        <w:rPr>
          <w:rStyle w:val="HTMLCode"/>
          <w:rFonts w:eastAsiaTheme="minorHAnsi"/>
          <w:lang w:val="en-US"/>
        </w:rPr>
        <w:t>type</w:t>
      </w:r>
      <w:r w:rsidRPr="00CA332D">
        <w:rPr>
          <w:rStyle w:val="HTMLCode"/>
          <w:rFonts w:eastAsiaTheme="minorHAnsi"/>
        </w:rPr>
        <w:t xml:space="preserve"> – тип контента</w:t>
      </w:r>
    </w:p>
    <w:p w:rsidR="00220D89" w:rsidRPr="006A1BBC" w:rsidRDefault="007A7A29" w:rsidP="00EC3EF4">
      <w:pPr>
        <w:spacing w:line="360" w:lineRule="auto"/>
        <w:rPr>
          <w:rStyle w:val="HTMLCode"/>
          <w:rFonts w:eastAsiaTheme="minorHAnsi"/>
        </w:rPr>
      </w:pPr>
      <w:r w:rsidRPr="00CA332D">
        <w:rPr>
          <w:rStyle w:val="HTMLCode"/>
          <w:rFonts w:eastAsiaTheme="minorHAnsi"/>
        </w:rPr>
        <w:lastRenderedPageBreak/>
        <w:t>’</w:t>
      </w:r>
      <w:r>
        <w:rPr>
          <w:rStyle w:val="HTMLCode"/>
          <w:rFonts w:eastAsiaTheme="minorHAnsi"/>
          <w:lang w:val="en-US"/>
        </w:rPr>
        <w:t>application</w:t>
      </w:r>
      <w:r w:rsidRPr="00CA332D">
        <w:rPr>
          <w:rStyle w:val="HTMLCode"/>
          <w:rFonts w:eastAsiaTheme="minorHAnsi"/>
        </w:rPr>
        <w:t>/</w:t>
      </w:r>
      <w:r>
        <w:rPr>
          <w:rStyle w:val="HTMLCode"/>
          <w:rFonts w:eastAsiaTheme="minorHAnsi"/>
          <w:lang w:val="en-US"/>
        </w:rPr>
        <w:t>json</w:t>
      </w:r>
      <w:r w:rsidRPr="00CA332D">
        <w:rPr>
          <w:rStyle w:val="HTMLCode"/>
          <w:rFonts w:eastAsiaTheme="minorHAnsi"/>
        </w:rPr>
        <w:t xml:space="preserve">; </w:t>
      </w:r>
      <w:r>
        <w:rPr>
          <w:rStyle w:val="HTMLCode"/>
          <w:rFonts w:eastAsiaTheme="minorHAnsi"/>
          <w:lang w:val="en-US"/>
        </w:rPr>
        <w:t>charset</w:t>
      </w:r>
      <w:r w:rsidRPr="00CA332D">
        <w:rPr>
          <w:rStyle w:val="HTMLCode"/>
          <w:rFonts w:eastAsiaTheme="minorHAnsi"/>
        </w:rPr>
        <w:t xml:space="preserve">- </w:t>
      </w:r>
      <w:r>
        <w:rPr>
          <w:rStyle w:val="HTMLCode"/>
          <w:rFonts w:eastAsiaTheme="minorHAnsi"/>
          <w:lang w:val="en-US"/>
        </w:rPr>
        <w:t>utf</w:t>
      </w:r>
      <w:r w:rsidRPr="00CA332D">
        <w:rPr>
          <w:rStyle w:val="HTMLCode"/>
          <w:rFonts w:eastAsiaTheme="minorHAnsi"/>
        </w:rPr>
        <w:t xml:space="preserve">-8’ </w:t>
      </w:r>
      <w:r w:rsidR="00220D89" w:rsidRPr="00CA332D">
        <w:rPr>
          <w:rStyle w:val="HTMLCode"/>
          <w:rFonts w:eastAsiaTheme="minorHAnsi"/>
        </w:rPr>
        <w:t xml:space="preserve">- </w:t>
      </w:r>
      <w:r w:rsidR="00220D89" w:rsidRPr="00220D89">
        <w:rPr>
          <w:rStyle w:val="HTMLCode"/>
          <w:rFonts w:eastAsiaTheme="minorHAnsi"/>
        </w:rPr>
        <w:t>указываем</w:t>
      </w:r>
      <w:r w:rsidR="00220D89" w:rsidRPr="00CA332D">
        <w:rPr>
          <w:rStyle w:val="HTMLCode"/>
          <w:rFonts w:eastAsiaTheme="minorHAnsi"/>
        </w:rPr>
        <w:t xml:space="preserve"> </w:t>
      </w:r>
      <w:r w:rsidR="00220D89" w:rsidRPr="00220D89">
        <w:rPr>
          <w:rStyle w:val="HTMLCode"/>
          <w:rFonts w:eastAsiaTheme="minorHAnsi"/>
        </w:rPr>
        <w:t>тип</w:t>
      </w:r>
      <w:r w:rsidR="00220D89" w:rsidRPr="00CA332D">
        <w:rPr>
          <w:rStyle w:val="HTMLCode"/>
          <w:rFonts w:eastAsiaTheme="minorHAnsi"/>
        </w:rPr>
        <w:t xml:space="preserve"> </w:t>
      </w:r>
      <w:r w:rsidR="00220D89" w:rsidRPr="00220D89">
        <w:rPr>
          <w:rStyle w:val="HTMLCode"/>
          <w:rFonts w:eastAsiaTheme="minorHAnsi"/>
        </w:rPr>
        <w:t>контента</w:t>
      </w:r>
      <w:r w:rsidR="00220D89" w:rsidRPr="00CA332D">
        <w:rPr>
          <w:rStyle w:val="HTMLCode"/>
          <w:rFonts w:eastAsiaTheme="minorHAnsi"/>
        </w:rPr>
        <w:t xml:space="preserve"> </w:t>
      </w:r>
      <w:r w:rsidR="00220D89" w:rsidRPr="00220D89">
        <w:rPr>
          <w:rStyle w:val="HTMLCode"/>
          <w:rFonts w:eastAsiaTheme="minorHAnsi"/>
        </w:rPr>
        <w:t>для</w:t>
      </w:r>
      <w:r w:rsidR="00220D89" w:rsidRPr="00CA332D">
        <w:rPr>
          <w:rStyle w:val="HTMLCode"/>
          <w:rFonts w:eastAsiaTheme="minorHAnsi"/>
        </w:rPr>
        <w:t xml:space="preserve"> </w:t>
      </w:r>
      <w:r w:rsidR="00220D89">
        <w:rPr>
          <w:rStyle w:val="HTMLCode"/>
          <w:rFonts w:eastAsiaTheme="minorHAnsi"/>
          <w:lang w:val="en-US"/>
        </w:rPr>
        <w:t>json</w:t>
      </w:r>
      <w:r w:rsidR="00220D89" w:rsidRPr="00CA332D">
        <w:rPr>
          <w:rStyle w:val="HTMLCode"/>
          <w:rFonts w:eastAsiaTheme="minorHAnsi"/>
        </w:rPr>
        <w:t xml:space="preserve"> </w:t>
      </w:r>
      <w:r w:rsidR="00220D89">
        <w:rPr>
          <w:rStyle w:val="HTMLCode"/>
          <w:rFonts w:eastAsiaTheme="minorHAnsi"/>
        </w:rPr>
        <w:t>файла</w:t>
      </w:r>
      <w:r w:rsidRPr="00CA332D">
        <w:rPr>
          <w:rStyle w:val="HTMLCode"/>
          <w:rFonts w:eastAsiaTheme="minorHAnsi"/>
        </w:rPr>
        <w:t xml:space="preserve">. </w:t>
      </w:r>
      <w:r>
        <w:rPr>
          <w:rStyle w:val="HTMLCode"/>
          <w:rFonts w:eastAsiaTheme="minorHAnsi"/>
        </w:rPr>
        <w:t>А также</w:t>
      </w:r>
      <w:r w:rsidR="00DC1989" w:rsidRPr="006A1BBC">
        <w:rPr>
          <w:rStyle w:val="HTMLCode"/>
          <w:rFonts w:eastAsiaTheme="minorHAnsi"/>
        </w:rPr>
        <w:t xml:space="preserve"> </w:t>
      </w:r>
      <w:r w:rsidR="00DC1989">
        <w:rPr>
          <w:rStyle w:val="HTMLCode"/>
          <w:rFonts w:eastAsiaTheme="minorHAnsi"/>
        </w:rPr>
        <w:t>можем указать</w:t>
      </w:r>
      <w:r>
        <w:rPr>
          <w:rStyle w:val="HTMLCode"/>
          <w:rFonts w:eastAsiaTheme="minorHAnsi"/>
        </w:rPr>
        <w:t xml:space="preserve"> кодировку</w:t>
      </w:r>
      <w:r w:rsidR="00DC1989">
        <w:rPr>
          <w:rStyle w:val="HTMLCode"/>
          <w:rFonts w:eastAsiaTheme="minorHAnsi"/>
        </w:rPr>
        <w:t>.</w:t>
      </w:r>
    </w:p>
    <w:p w:rsidR="00065B4B" w:rsidRDefault="00065B4B" w:rsidP="00EC3EF4">
      <w:pPr>
        <w:spacing w:line="360" w:lineRule="auto"/>
        <w:rPr>
          <w:rStyle w:val="HTMLCode"/>
          <w:rFonts w:eastAsiaTheme="minorHAnsi"/>
        </w:rPr>
      </w:pPr>
      <w:r w:rsidRPr="00065B4B">
        <w:rPr>
          <w:rStyle w:val="HTMLCode"/>
          <w:rFonts w:eastAsiaTheme="minorHAnsi"/>
          <w:lang w:val="en-US"/>
        </w:rPr>
        <w:t>request</w:t>
      </w:r>
      <w:r w:rsidRPr="00065B4B">
        <w:rPr>
          <w:rStyle w:val="HTMLCode"/>
          <w:rFonts w:eastAsiaTheme="minorHAnsi"/>
        </w:rPr>
        <w:t>.</w:t>
      </w:r>
      <w:r w:rsidRPr="00065B4B">
        <w:rPr>
          <w:rStyle w:val="HTMLCode"/>
          <w:rFonts w:eastAsiaTheme="minorHAnsi"/>
          <w:lang w:val="en-US"/>
        </w:rPr>
        <w:t>send</w:t>
      </w:r>
      <w:r w:rsidRPr="00065B4B">
        <w:rPr>
          <w:rStyle w:val="HTMLCode"/>
          <w:rFonts w:eastAsiaTheme="minorHAnsi"/>
        </w:rPr>
        <w:t>(</w:t>
      </w:r>
      <w:r w:rsidR="008051C6">
        <w:rPr>
          <w:rStyle w:val="HTMLCode"/>
          <w:rFonts w:eastAsiaTheme="minorHAnsi"/>
          <w:lang w:val="en-US"/>
        </w:rPr>
        <w:t>body</w:t>
      </w:r>
      <w:r w:rsidRPr="00065B4B">
        <w:rPr>
          <w:rStyle w:val="HTMLCode"/>
          <w:rFonts w:eastAsiaTheme="minorHAnsi"/>
        </w:rPr>
        <w:t>); - метод отправки запроса на сервер.</w:t>
      </w:r>
    </w:p>
    <w:p w:rsidR="008051C6" w:rsidRPr="00CA332D" w:rsidRDefault="008051C6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Body</w:t>
      </w:r>
      <w:r w:rsidRPr="008051C6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 xml:space="preserve">те данные которые уходят на сервер. Используем только в методах </w:t>
      </w:r>
      <w:r>
        <w:rPr>
          <w:rStyle w:val="HTMLCode"/>
          <w:rFonts w:eastAsiaTheme="minorHAnsi"/>
          <w:lang w:val="en-US"/>
        </w:rPr>
        <w:t>POST</w:t>
      </w:r>
    </w:p>
    <w:p w:rsidR="00136A29" w:rsidRDefault="00136A29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Свойства объекта </w:t>
      </w:r>
      <w:r w:rsidRPr="007B4DEA">
        <w:rPr>
          <w:rStyle w:val="HTMLCode"/>
          <w:rFonts w:eastAsiaTheme="minorHAnsi"/>
        </w:rPr>
        <w:t>new XMLHttpRequest();</w:t>
      </w:r>
    </w:p>
    <w:p w:rsidR="00136A29" w:rsidRDefault="00136A29" w:rsidP="00EC3EF4">
      <w:pPr>
        <w:spacing w:line="360" w:lineRule="auto"/>
        <w:rPr>
          <w:rStyle w:val="HTMLCode"/>
          <w:rFonts w:eastAsiaTheme="minorHAnsi"/>
        </w:rPr>
      </w:pPr>
      <w:r w:rsidRPr="00136A29">
        <w:rPr>
          <w:rStyle w:val="HTMLCode"/>
          <w:rFonts w:eastAsiaTheme="minorHAnsi"/>
        </w:rPr>
        <w:t>Status</w:t>
      </w:r>
      <w:r>
        <w:rPr>
          <w:rStyle w:val="HTMLCode"/>
          <w:rFonts w:eastAsiaTheme="minorHAnsi"/>
        </w:rPr>
        <w:t xml:space="preserve"> – показывает статус нашего запроса</w:t>
      </w:r>
      <w:r w:rsidR="006E11BF">
        <w:rPr>
          <w:rStyle w:val="HTMLCode"/>
          <w:rFonts w:eastAsiaTheme="minorHAnsi"/>
        </w:rPr>
        <w:t xml:space="preserve"> (404,0,200 итд)</w:t>
      </w:r>
    </w:p>
    <w:p w:rsidR="0058753C" w:rsidRDefault="0058753C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status</w:t>
      </w:r>
      <w:r>
        <w:rPr>
          <w:rStyle w:val="HTMLCode"/>
          <w:rFonts w:eastAsiaTheme="minorHAnsi"/>
          <w:lang w:val="en-US"/>
        </w:rPr>
        <w:t>Text</w:t>
      </w:r>
      <w:r w:rsidRPr="0058753C">
        <w:rPr>
          <w:rStyle w:val="HTMLCode"/>
          <w:rFonts w:eastAsiaTheme="minorHAnsi"/>
        </w:rPr>
        <w:t xml:space="preserve"> - </w:t>
      </w:r>
      <w:r>
        <w:rPr>
          <w:rStyle w:val="HTMLCode"/>
          <w:rFonts w:eastAsiaTheme="minorHAnsi"/>
        </w:rPr>
        <w:t xml:space="preserve"> текстовое описа</w:t>
      </w:r>
      <w:r w:rsidR="00365CD7">
        <w:rPr>
          <w:rStyle w:val="HTMLCode"/>
          <w:rFonts w:eastAsiaTheme="minorHAnsi"/>
        </w:rPr>
        <w:t>н</w:t>
      </w:r>
      <w:r>
        <w:rPr>
          <w:rStyle w:val="HTMLCode"/>
          <w:rFonts w:eastAsiaTheme="minorHAnsi"/>
        </w:rPr>
        <w:t>ие ответа от сервера</w:t>
      </w:r>
    </w:p>
    <w:p w:rsidR="00C46A4F" w:rsidRDefault="00C46A4F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response</w:t>
      </w:r>
      <w:r w:rsidRPr="00C46A4F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 xml:space="preserve">ответ от сервера. Тут лежит ответ, который нам задал </w:t>
      </w:r>
      <w:r>
        <w:rPr>
          <w:rStyle w:val="HTMLCode"/>
          <w:rFonts w:eastAsiaTheme="minorHAnsi"/>
          <w:lang w:val="en-US"/>
        </w:rPr>
        <w:t>backend</w:t>
      </w:r>
      <w:r w:rsidRPr="00C46A4F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разработчик, какую инфомаию мы должны использовать на клиете</w:t>
      </w:r>
    </w:p>
    <w:p w:rsidR="00FA1AEF" w:rsidRDefault="00FA1AEF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readyState</w:t>
      </w:r>
      <w:r w:rsidRPr="00FA1AEF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содержит текущее состояние нашего запроса</w:t>
      </w:r>
    </w:p>
    <w:p w:rsidR="00FA1AEF" w:rsidRDefault="00FA1AEF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События связанные с запросом</w:t>
      </w:r>
    </w:p>
    <w:p w:rsidR="00400DD7" w:rsidRPr="00F148ED" w:rsidRDefault="00FA1AEF" w:rsidP="00EC3EF4">
      <w:pPr>
        <w:spacing w:line="360" w:lineRule="auto"/>
        <w:rPr>
          <w:rStyle w:val="HTMLCode"/>
          <w:rFonts w:eastAsiaTheme="minorHAnsi"/>
        </w:rPr>
      </w:pPr>
      <w:r w:rsidRPr="00FA1AEF">
        <w:rPr>
          <w:rStyle w:val="HTMLCode"/>
          <w:rFonts w:eastAsiaTheme="minorHAnsi"/>
          <w:lang w:val="en-US"/>
        </w:rPr>
        <w:t>request</w:t>
      </w:r>
      <w:r w:rsidRPr="00FA1AEF">
        <w:rPr>
          <w:rStyle w:val="HTMLCode"/>
          <w:rFonts w:eastAsiaTheme="minorHAnsi"/>
        </w:rPr>
        <w:t>.</w:t>
      </w:r>
      <w:r w:rsidRPr="00FA1AEF">
        <w:rPr>
          <w:rStyle w:val="HTMLCode"/>
          <w:rFonts w:eastAsiaTheme="minorHAnsi"/>
          <w:lang w:val="en-US"/>
        </w:rPr>
        <w:t>addEventListener</w:t>
      </w:r>
      <w:r w:rsidRPr="00FA1AEF">
        <w:rPr>
          <w:rStyle w:val="HTMLCode"/>
          <w:rFonts w:eastAsiaTheme="minorHAnsi"/>
        </w:rPr>
        <w:t>('</w:t>
      </w:r>
      <w:r w:rsidRPr="00FA1AEF">
        <w:rPr>
          <w:rStyle w:val="HTMLCode"/>
          <w:rFonts w:eastAsiaTheme="minorHAnsi"/>
          <w:lang w:val="en-US"/>
        </w:rPr>
        <w:t>readystatechange</w:t>
      </w:r>
      <w:r w:rsidRPr="00FA1AEF">
        <w:rPr>
          <w:rStyle w:val="HTMLCode"/>
          <w:rFonts w:eastAsiaTheme="minorHAnsi"/>
        </w:rPr>
        <w:t xml:space="preserve">',()=&gt;{}) – </w:t>
      </w:r>
      <w:r>
        <w:rPr>
          <w:rStyle w:val="HTMLCode"/>
          <w:rFonts w:eastAsiaTheme="minorHAnsi"/>
        </w:rPr>
        <w:t>событие</w:t>
      </w:r>
      <w:r w:rsidR="00F148ED" w:rsidRPr="00F148E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отслеживает статус нашего запроса в текущий момент</w:t>
      </w:r>
      <w:r w:rsidR="008F1423">
        <w:rPr>
          <w:rStyle w:val="HTMLCode"/>
          <w:rFonts w:eastAsiaTheme="minorHAnsi"/>
        </w:rPr>
        <w:t>.</w:t>
      </w:r>
      <w:r w:rsidR="004F5A84">
        <w:rPr>
          <w:rStyle w:val="HTMLCode"/>
          <w:rFonts w:eastAsiaTheme="minorHAnsi"/>
        </w:rPr>
        <w:t xml:space="preserve"> Следит засвойством </w:t>
      </w:r>
      <w:r w:rsidR="004F5A84">
        <w:rPr>
          <w:rStyle w:val="HTMLCode"/>
          <w:rFonts w:eastAsiaTheme="minorHAnsi"/>
          <w:lang w:val="en-US"/>
        </w:rPr>
        <w:t>readyState</w:t>
      </w:r>
      <w:r w:rsidR="004F5A84">
        <w:rPr>
          <w:rStyle w:val="HTMLCode"/>
          <w:rFonts w:eastAsiaTheme="minorHAnsi"/>
        </w:rPr>
        <w:t>. Как только значение это свойства меняется у нас срабатывает это событие.</w:t>
      </w:r>
    </w:p>
    <w:p w:rsidR="00400DD7" w:rsidRPr="00F148ED" w:rsidRDefault="00400DD7" w:rsidP="00EC3EF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Если сервер ломается или что-то пошло не так, то это отображается при помощи</w:t>
      </w:r>
    </w:p>
    <w:p w:rsidR="00400DD7" w:rsidRPr="00400DD7" w:rsidRDefault="00400DD7" w:rsidP="00400D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6A1BBC">
        <w:rPr>
          <w:rStyle w:val="HTMLCode"/>
          <w:rFonts w:eastAsiaTheme="minorHAnsi"/>
        </w:rPr>
        <w:t xml:space="preserve">        </w:t>
      </w:r>
      <w:r w:rsidRPr="00400DD7">
        <w:rPr>
          <w:rFonts w:eastAsia="Times New Roman"/>
          <w:lang w:val="en-US"/>
        </w:rPr>
        <w:t>if(request.readyState === 4 &amp;&amp; request.status === 200){</w:t>
      </w:r>
    </w:p>
    <w:p w:rsidR="00400DD7" w:rsidRPr="00400DD7" w:rsidRDefault="00400DD7" w:rsidP="00400D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400DD7">
        <w:rPr>
          <w:rFonts w:eastAsia="Times New Roman"/>
          <w:lang w:val="en-US"/>
        </w:rPr>
        <w:t xml:space="preserve">            console.log(request.response);</w:t>
      </w:r>
    </w:p>
    <w:p w:rsidR="00400DD7" w:rsidRPr="00852691" w:rsidRDefault="00400DD7" w:rsidP="00400D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400DD7">
        <w:rPr>
          <w:rFonts w:eastAsia="Times New Roman"/>
          <w:lang w:val="en-US"/>
        </w:rPr>
        <w:t xml:space="preserve">        } else{</w:t>
      </w:r>
    </w:p>
    <w:p w:rsidR="00F148ED" w:rsidRPr="00F148ED" w:rsidRDefault="00400DD7" w:rsidP="00400D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CA332D">
        <w:rPr>
          <w:rFonts w:eastAsia="Times New Roman"/>
          <w:lang w:val="en-US"/>
        </w:rPr>
        <w:t xml:space="preserve">            </w:t>
      </w:r>
      <w:r w:rsidRPr="00400DD7">
        <w:rPr>
          <w:rFonts w:eastAsia="Times New Roman"/>
          <w:lang w:val="en-US"/>
        </w:rPr>
        <w:t>inputUsd</w:t>
      </w:r>
      <w:r w:rsidRPr="00F148ED">
        <w:rPr>
          <w:rFonts w:eastAsia="Times New Roman"/>
        </w:rPr>
        <w:t>.</w:t>
      </w:r>
      <w:r w:rsidRPr="00400DD7">
        <w:rPr>
          <w:rFonts w:eastAsia="Times New Roman"/>
          <w:lang w:val="en-US"/>
        </w:rPr>
        <w:t>value</w:t>
      </w:r>
      <w:r w:rsidRPr="00F148ED">
        <w:rPr>
          <w:rFonts w:eastAsia="Times New Roman"/>
        </w:rPr>
        <w:t xml:space="preserve"> = 'Что-то пошло не так!';</w:t>
      </w:r>
    </w:p>
    <w:p w:rsidR="00FA1AEF" w:rsidRPr="004A1CC4" w:rsidRDefault="00400DD7" w:rsidP="00400D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F148ED">
        <w:rPr>
          <w:rFonts w:eastAsia="Times New Roman"/>
        </w:rPr>
        <w:t xml:space="preserve">        </w:t>
      </w:r>
      <w:r w:rsidRPr="004A1CC4">
        <w:rPr>
          <w:rFonts w:eastAsia="Times New Roman"/>
        </w:rPr>
        <w:t>}</w:t>
      </w:r>
    </w:p>
    <w:p w:rsidR="00D746B7" w:rsidRDefault="00D746B7" w:rsidP="00F531E5">
      <w:pPr>
        <w:spacing w:line="360" w:lineRule="auto"/>
        <w:rPr>
          <w:rStyle w:val="HTMLCode"/>
          <w:rFonts w:eastAsiaTheme="minorHAnsi"/>
        </w:rPr>
      </w:pPr>
    </w:p>
    <w:p w:rsidR="00F148ED" w:rsidRDefault="00F148ED" w:rsidP="00F531E5">
      <w:pPr>
        <w:spacing w:line="360" w:lineRule="auto"/>
        <w:rPr>
          <w:rStyle w:val="HTMLCode"/>
          <w:rFonts w:eastAsiaTheme="minorHAnsi"/>
        </w:rPr>
      </w:pPr>
    </w:p>
    <w:p w:rsidR="00F148ED" w:rsidRPr="003637CB" w:rsidRDefault="00F148ED" w:rsidP="00F148ED">
      <w:pPr>
        <w:spacing w:line="360" w:lineRule="auto"/>
        <w:rPr>
          <w:rStyle w:val="HTMLCode"/>
          <w:rFonts w:eastAsiaTheme="minorHAnsi"/>
        </w:rPr>
      </w:pPr>
      <w:r w:rsidRPr="00FA1AEF">
        <w:rPr>
          <w:rStyle w:val="HTMLCode"/>
          <w:rFonts w:eastAsiaTheme="minorHAnsi"/>
          <w:lang w:val="en-US"/>
        </w:rPr>
        <w:t>request</w:t>
      </w:r>
      <w:r w:rsidRPr="00FA1AEF">
        <w:rPr>
          <w:rStyle w:val="HTMLCode"/>
          <w:rFonts w:eastAsiaTheme="minorHAnsi"/>
        </w:rPr>
        <w:t>.</w:t>
      </w:r>
      <w:r w:rsidRPr="00FA1AEF">
        <w:rPr>
          <w:rStyle w:val="HTMLCode"/>
          <w:rFonts w:eastAsiaTheme="minorHAnsi"/>
          <w:lang w:val="en-US"/>
        </w:rPr>
        <w:t>addEventListener</w:t>
      </w:r>
      <w:r w:rsidRPr="00FA1AEF">
        <w:rPr>
          <w:rStyle w:val="HTMLCode"/>
          <w:rFonts w:eastAsiaTheme="minorHAnsi"/>
        </w:rPr>
        <w:t>('</w:t>
      </w:r>
      <w:r w:rsidR="00DA79B5">
        <w:rPr>
          <w:rStyle w:val="HTMLCode"/>
          <w:rFonts w:eastAsiaTheme="minorHAnsi"/>
        </w:rPr>
        <w:t>load</w:t>
      </w:r>
      <w:r w:rsidRPr="00FA1AEF">
        <w:rPr>
          <w:rStyle w:val="HTMLCode"/>
          <w:rFonts w:eastAsiaTheme="minorHAnsi"/>
        </w:rPr>
        <w:t>',()=&gt;{})</w:t>
      </w:r>
      <w:r w:rsidRPr="00F148ED">
        <w:rPr>
          <w:rStyle w:val="HTMLCode"/>
          <w:rFonts w:eastAsiaTheme="minorHAnsi"/>
        </w:rPr>
        <w:t xml:space="preserve"> – событие срабатывает 1 раз </w:t>
      </w:r>
      <w:r>
        <w:rPr>
          <w:rStyle w:val="HTMLCode"/>
          <w:rFonts w:eastAsiaTheme="minorHAnsi"/>
        </w:rPr>
        <w:t>когда наш запрос полностью загрузился и мы получили результат.</w:t>
      </w:r>
      <w:r w:rsidR="003637CB" w:rsidRPr="003637CB">
        <w:rPr>
          <w:rStyle w:val="HTMLCode"/>
          <w:rFonts w:eastAsiaTheme="minorHAnsi"/>
        </w:rPr>
        <w:t xml:space="preserve"> </w:t>
      </w:r>
      <w:r w:rsidR="003637CB">
        <w:rPr>
          <w:rStyle w:val="HTMLCode"/>
          <w:rFonts w:eastAsiaTheme="minorHAnsi"/>
        </w:rPr>
        <w:t xml:space="preserve">Срабатывает даже когда </w:t>
      </w:r>
      <w:r w:rsidR="003637CB">
        <w:rPr>
          <w:rStyle w:val="HTMLCode"/>
          <w:rFonts w:eastAsiaTheme="minorHAnsi"/>
          <w:lang w:val="en-US"/>
        </w:rPr>
        <w:t>status</w:t>
      </w:r>
      <w:r w:rsidR="003637CB" w:rsidRPr="00CA332D">
        <w:rPr>
          <w:rStyle w:val="HTMLCode"/>
          <w:rFonts w:eastAsiaTheme="minorHAnsi"/>
        </w:rPr>
        <w:t xml:space="preserve"> </w:t>
      </w:r>
      <w:r w:rsidR="003637CB">
        <w:rPr>
          <w:rStyle w:val="HTMLCode"/>
          <w:rFonts w:eastAsiaTheme="minorHAnsi"/>
        </w:rPr>
        <w:t xml:space="preserve">!= 200. </w:t>
      </w:r>
    </w:p>
    <w:p w:rsidR="00CA332D" w:rsidRPr="004A1CC4" w:rsidRDefault="00CA332D" w:rsidP="00F531E5">
      <w:pPr>
        <w:spacing w:line="360" w:lineRule="auto"/>
        <w:rPr>
          <w:rStyle w:val="HTMLCode"/>
          <w:rFonts w:eastAsiaTheme="minorHAnsi"/>
        </w:rPr>
      </w:pPr>
    </w:p>
    <w:p w:rsidR="00CA332D" w:rsidRPr="00CA332D" w:rsidRDefault="00CA332D" w:rsidP="00F531E5">
      <w:pPr>
        <w:spacing w:line="360" w:lineRule="auto"/>
        <w:rPr>
          <w:rStyle w:val="HTMLCode"/>
          <w:rFonts w:eastAsiaTheme="minorHAnsi"/>
        </w:rPr>
      </w:pPr>
    </w:p>
    <w:p w:rsidR="00CA332D" w:rsidRDefault="00CA332D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form</w:t>
      </w:r>
      <w:r w:rsidRPr="00FA1AEF">
        <w:rPr>
          <w:rStyle w:val="HTMLCode"/>
          <w:rFonts w:eastAsiaTheme="minorHAnsi"/>
        </w:rPr>
        <w:t>.</w:t>
      </w:r>
      <w:r w:rsidRPr="00FA1AEF">
        <w:rPr>
          <w:rStyle w:val="HTMLCode"/>
          <w:rFonts w:eastAsiaTheme="minorHAnsi"/>
          <w:lang w:val="en-US"/>
        </w:rPr>
        <w:t>addEventListener</w:t>
      </w:r>
      <w:r w:rsidRPr="00FA1AEF">
        <w:rPr>
          <w:rStyle w:val="HTMLCode"/>
          <w:rFonts w:eastAsiaTheme="minorHAnsi"/>
        </w:rPr>
        <w:t>('</w:t>
      </w:r>
      <w:r>
        <w:rPr>
          <w:rStyle w:val="HTMLCode"/>
          <w:rFonts w:eastAsiaTheme="minorHAnsi"/>
          <w:lang w:val="en-US"/>
        </w:rPr>
        <w:t>submit</w:t>
      </w:r>
      <w:r w:rsidRPr="00FA1AEF">
        <w:rPr>
          <w:rStyle w:val="HTMLCode"/>
          <w:rFonts w:eastAsiaTheme="minorHAnsi"/>
        </w:rPr>
        <w:t xml:space="preserve"> ',()=&gt;{})</w:t>
      </w:r>
      <w:r w:rsidRPr="00CA332D">
        <w:rPr>
          <w:rStyle w:val="HTMLCode"/>
          <w:rFonts w:eastAsiaTheme="minorHAnsi"/>
        </w:rPr>
        <w:t xml:space="preserve">– </w:t>
      </w:r>
      <w:r>
        <w:rPr>
          <w:rStyle w:val="HTMLCode"/>
          <w:rFonts w:eastAsiaTheme="minorHAnsi"/>
        </w:rPr>
        <w:t>событие срабатывает каждый раз, когда мы пытаемся отправить какую-то форму</w:t>
      </w:r>
      <w:r w:rsidR="006B614F" w:rsidRPr="006B614F">
        <w:rPr>
          <w:rStyle w:val="HTMLCode"/>
          <w:rFonts w:eastAsiaTheme="minorHAnsi"/>
        </w:rPr>
        <w:t>.</w:t>
      </w:r>
      <w:r w:rsidR="00944990">
        <w:rPr>
          <w:rStyle w:val="HTMLCode"/>
          <w:rFonts w:eastAsiaTheme="minorHAnsi"/>
        </w:rPr>
        <w:t xml:space="preserve"> </w:t>
      </w:r>
      <w:r w:rsidR="006B614F" w:rsidRPr="006B614F">
        <w:rPr>
          <w:rStyle w:val="HTMLCode"/>
          <w:rFonts w:eastAsiaTheme="minorHAnsi"/>
        </w:rPr>
        <w:t xml:space="preserve"> </w:t>
      </w:r>
      <w:r w:rsidR="006B614F">
        <w:rPr>
          <w:rStyle w:val="HTMLCode"/>
          <w:rFonts w:eastAsiaTheme="minorHAnsi"/>
        </w:rPr>
        <w:t xml:space="preserve">П.С. если в верстке кнопка задана тегом </w:t>
      </w:r>
      <w:r w:rsidR="006B614F">
        <w:rPr>
          <w:rStyle w:val="HTMLCode"/>
          <w:rFonts w:eastAsiaTheme="minorHAnsi"/>
          <w:lang w:val="en-US"/>
        </w:rPr>
        <w:t>button</w:t>
      </w:r>
      <w:r w:rsidR="006B614F" w:rsidRPr="006B614F">
        <w:rPr>
          <w:rStyle w:val="HTMLCode"/>
          <w:rFonts w:eastAsiaTheme="minorHAnsi"/>
        </w:rPr>
        <w:t xml:space="preserve">, </w:t>
      </w:r>
      <w:r w:rsidR="006B614F">
        <w:rPr>
          <w:rStyle w:val="HTMLCode"/>
          <w:rFonts w:eastAsiaTheme="minorHAnsi"/>
        </w:rPr>
        <w:t xml:space="preserve">то у нее автоматически стоит </w:t>
      </w:r>
      <w:r w:rsidR="006B614F">
        <w:rPr>
          <w:rStyle w:val="HTMLCode"/>
          <w:rFonts w:eastAsiaTheme="minorHAnsi"/>
          <w:lang w:val="en-US"/>
        </w:rPr>
        <w:t>type</w:t>
      </w:r>
      <w:r w:rsidR="006B614F" w:rsidRPr="006B614F">
        <w:rPr>
          <w:rStyle w:val="HTMLCode"/>
          <w:rFonts w:eastAsiaTheme="minorHAnsi"/>
        </w:rPr>
        <w:t xml:space="preserve"> = </w:t>
      </w:r>
      <w:r w:rsidR="006B614F">
        <w:rPr>
          <w:rStyle w:val="HTMLCode"/>
          <w:rFonts w:eastAsiaTheme="minorHAnsi"/>
          <w:lang w:val="en-US"/>
        </w:rPr>
        <w:t>submit</w:t>
      </w:r>
      <w:r w:rsidR="006B614F" w:rsidRPr="006B614F">
        <w:rPr>
          <w:rStyle w:val="HTMLCode"/>
          <w:rFonts w:eastAsiaTheme="minorHAnsi"/>
        </w:rPr>
        <w:t>.</w:t>
      </w:r>
      <w:r w:rsidR="00944990">
        <w:rPr>
          <w:rStyle w:val="HTMLCode"/>
          <w:rFonts w:eastAsiaTheme="minorHAnsi"/>
        </w:rPr>
        <w:t xml:space="preserve"> </w:t>
      </w:r>
    </w:p>
    <w:p w:rsidR="00944990" w:rsidRDefault="00944990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Также нужно незабыть выполнить</w:t>
      </w:r>
      <w:r w:rsidR="00603A87">
        <w:rPr>
          <w:rStyle w:val="HTMLCode"/>
          <w:rFonts w:eastAsiaTheme="minorHAnsi"/>
        </w:rPr>
        <w:t xml:space="preserve"> внутри обработчика</w:t>
      </w:r>
      <w:r>
        <w:rPr>
          <w:rStyle w:val="HTMLCode"/>
          <w:rFonts w:eastAsiaTheme="minorHAnsi"/>
        </w:rPr>
        <w:t xml:space="preserve"> </w:t>
      </w:r>
      <w:r w:rsidR="00603A87" w:rsidRPr="00603A87">
        <w:rPr>
          <w:rStyle w:val="HTMLCode"/>
          <w:rFonts w:eastAsiaTheme="minorHAnsi"/>
        </w:rPr>
        <w:t>e.preventDefault(); // отменяет стандартное</w:t>
      </w:r>
      <w:r w:rsidR="00603A87">
        <w:rPr>
          <w:rStyle w:val="HTMLCode"/>
          <w:rFonts w:eastAsiaTheme="minorHAnsi"/>
        </w:rPr>
        <w:t xml:space="preserve"> </w:t>
      </w:r>
      <w:r w:rsidR="00603A87" w:rsidRPr="00603A87">
        <w:rPr>
          <w:rStyle w:val="HTMLCode"/>
          <w:rFonts w:eastAsiaTheme="minorHAnsi"/>
        </w:rPr>
        <w:t>поведение браузера. В данном случае</w:t>
      </w:r>
      <w:r w:rsidR="00603A87">
        <w:rPr>
          <w:rStyle w:val="HTMLCode"/>
          <w:rFonts w:eastAsiaTheme="minorHAnsi"/>
        </w:rPr>
        <w:t xml:space="preserve"> </w:t>
      </w:r>
      <w:r w:rsidR="00603A87" w:rsidRPr="00603A87">
        <w:rPr>
          <w:rStyle w:val="HTMLCode"/>
          <w:rFonts w:eastAsiaTheme="minorHAnsi"/>
        </w:rPr>
        <w:t>отменяет перезагрузку страницы при отправке формы.</w:t>
      </w:r>
    </w:p>
    <w:p w:rsidR="00772AAE" w:rsidRDefault="00772AAE" w:rsidP="00F531E5">
      <w:pPr>
        <w:spacing w:line="360" w:lineRule="auto"/>
        <w:rPr>
          <w:rStyle w:val="HTMLCode"/>
          <w:rFonts w:eastAsiaTheme="minorHAnsi"/>
        </w:rPr>
      </w:pPr>
    </w:p>
    <w:p w:rsidR="00772AAE" w:rsidRPr="00C02A1B" w:rsidRDefault="00942556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lastRenderedPageBreak/>
        <w:t>New</w:t>
      </w:r>
      <w:r w:rsidRPr="0094255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F</w:t>
      </w:r>
      <w:r w:rsidR="00772AAE">
        <w:rPr>
          <w:rStyle w:val="HTMLCode"/>
          <w:rFonts w:eastAsiaTheme="minorHAnsi"/>
          <w:lang w:val="en-US"/>
        </w:rPr>
        <w:t>ormData</w:t>
      </w:r>
      <w:r w:rsidRPr="00942556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form</w:t>
      </w:r>
      <w:r w:rsidRPr="00942556">
        <w:rPr>
          <w:rStyle w:val="HTMLCode"/>
          <w:rFonts w:eastAsiaTheme="minorHAnsi"/>
        </w:rPr>
        <w:t>)</w:t>
      </w:r>
      <w:r w:rsidR="00772AAE" w:rsidRPr="00772AAE">
        <w:rPr>
          <w:rStyle w:val="HTMLCode"/>
          <w:rFonts w:eastAsiaTheme="minorHAnsi"/>
        </w:rPr>
        <w:t xml:space="preserve"> </w:t>
      </w:r>
      <w:r w:rsidR="00772AAE">
        <w:rPr>
          <w:rStyle w:val="HTMLCode"/>
          <w:rFonts w:eastAsiaTheme="minorHAnsi"/>
        </w:rPr>
        <w:t xml:space="preserve">– специальный объект который позволяет с определнной формы быстро собрать(сформировать) все данные в формате ключ-значение, которые заполнил пользователь. </w:t>
      </w:r>
      <w:r w:rsidRPr="0094255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form</w:t>
      </w:r>
      <w:r w:rsidRPr="00C02A1B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 откуда собираем</w:t>
      </w:r>
      <w:r w:rsidRPr="00C02A1B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данные</w:t>
      </w:r>
      <w:r w:rsidR="00C02A1B" w:rsidRPr="00C02A1B">
        <w:rPr>
          <w:rStyle w:val="HTMLCode"/>
          <w:rFonts w:eastAsiaTheme="minorHAnsi"/>
        </w:rPr>
        <w:t>.</w:t>
      </w:r>
    </w:p>
    <w:p w:rsidR="00C02A1B" w:rsidRDefault="00C02A1B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Когда создаем верстку </w:t>
      </w:r>
      <w:r w:rsidRPr="00C02A1B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input</w:t>
      </w:r>
      <w:r w:rsidRPr="00C02A1B">
        <w:rPr>
          <w:rStyle w:val="HTMLCode"/>
          <w:rFonts w:eastAsiaTheme="minorHAnsi"/>
        </w:rPr>
        <w:t xml:space="preserve">, </w:t>
      </w:r>
      <w:r>
        <w:rPr>
          <w:rStyle w:val="HTMLCode"/>
          <w:rFonts w:eastAsiaTheme="minorHAnsi"/>
          <w:lang w:val="en-US"/>
        </w:rPr>
        <w:t>options</w:t>
      </w:r>
      <w:r w:rsidRPr="00C02A1B">
        <w:rPr>
          <w:rStyle w:val="HTMLCode"/>
          <w:rFonts w:eastAsiaTheme="minorHAnsi"/>
        </w:rPr>
        <w:t xml:space="preserve">, </w:t>
      </w:r>
      <w:r>
        <w:rPr>
          <w:rStyle w:val="HTMLCode"/>
          <w:rFonts w:eastAsiaTheme="minorHAnsi"/>
          <w:lang w:val="en-US"/>
        </w:rPr>
        <w:t>textarea</w:t>
      </w:r>
      <w:r w:rsidRPr="00C02A1B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итд</w:t>
      </w:r>
      <w:r w:rsidRPr="00C02A1B">
        <w:rPr>
          <w:rStyle w:val="HTMLCode"/>
          <w:rFonts w:eastAsiaTheme="minorHAnsi"/>
        </w:rPr>
        <w:t>)</w:t>
      </w:r>
      <w:r>
        <w:rPr>
          <w:rStyle w:val="HTMLCode"/>
          <w:rFonts w:eastAsiaTheme="minorHAnsi"/>
        </w:rPr>
        <w:t xml:space="preserve"> и подразумеваем, что эти данные пойдут на сервер, то мы всегда у такой верстки</w:t>
      </w:r>
      <w:r w:rsidR="008E7EC4">
        <w:rPr>
          <w:rStyle w:val="HTMLCode"/>
          <w:rFonts w:eastAsiaTheme="minorHAnsi"/>
        </w:rPr>
        <w:t xml:space="preserve"> должны</w:t>
      </w:r>
      <w:r>
        <w:rPr>
          <w:rStyle w:val="HTMLCode"/>
          <w:rFonts w:eastAsiaTheme="minorHAnsi"/>
        </w:rPr>
        <w:t xml:space="preserve"> указывать атрибут </w:t>
      </w:r>
      <w:r>
        <w:rPr>
          <w:rStyle w:val="HTMLCode"/>
          <w:rFonts w:eastAsiaTheme="minorHAnsi"/>
          <w:lang w:val="en-US"/>
        </w:rPr>
        <w:t>name</w:t>
      </w:r>
      <w:r w:rsidRPr="00C02A1B">
        <w:rPr>
          <w:rStyle w:val="HTMLCode"/>
          <w:rFonts w:eastAsiaTheme="minorHAnsi"/>
        </w:rPr>
        <w:t>=”</w:t>
      </w:r>
      <w:r w:rsidR="00C30050">
        <w:rPr>
          <w:rStyle w:val="HTMLCode"/>
          <w:rFonts w:eastAsiaTheme="minorHAnsi"/>
        </w:rPr>
        <w:t>что-то</w:t>
      </w:r>
      <w:r w:rsidRPr="00C02A1B">
        <w:rPr>
          <w:rStyle w:val="HTMLCode"/>
          <w:rFonts w:eastAsiaTheme="minorHAnsi"/>
        </w:rPr>
        <w:t>”</w:t>
      </w:r>
      <w:r w:rsidR="00C30050" w:rsidRPr="00C30050">
        <w:rPr>
          <w:rStyle w:val="HTMLCode"/>
          <w:rFonts w:eastAsiaTheme="minorHAnsi"/>
        </w:rPr>
        <w:t xml:space="preserve">. </w:t>
      </w:r>
      <w:r w:rsidR="00C30050">
        <w:rPr>
          <w:rStyle w:val="HTMLCode"/>
          <w:rFonts w:eastAsiaTheme="minorHAnsi"/>
        </w:rPr>
        <w:t xml:space="preserve">Иначе </w:t>
      </w:r>
      <w:r w:rsidR="00C30050">
        <w:rPr>
          <w:rStyle w:val="HTMLCode"/>
          <w:rFonts w:eastAsiaTheme="minorHAnsi"/>
          <w:lang w:val="en-US"/>
        </w:rPr>
        <w:t>FormData</w:t>
      </w:r>
      <w:r w:rsidR="00C30050">
        <w:rPr>
          <w:rStyle w:val="HTMLCode"/>
          <w:rFonts w:eastAsiaTheme="minorHAnsi"/>
        </w:rPr>
        <w:t xml:space="preserve"> не сможет найти этот инпут и взять из него </w:t>
      </w:r>
      <w:r w:rsidR="00C30050">
        <w:rPr>
          <w:rStyle w:val="HTMLCode"/>
          <w:rFonts w:eastAsiaTheme="minorHAnsi"/>
          <w:lang w:val="en-US"/>
        </w:rPr>
        <w:t>value</w:t>
      </w:r>
      <w:r w:rsidR="00C30050" w:rsidRPr="00C30050">
        <w:rPr>
          <w:rStyle w:val="HTMLCode"/>
          <w:rFonts w:eastAsiaTheme="minorHAnsi"/>
        </w:rPr>
        <w:t>.</w:t>
      </w:r>
    </w:p>
    <w:p w:rsidR="005A3E16" w:rsidRDefault="005A3E16" w:rsidP="00F531E5">
      <w:pPr>
        <w:spacing w:line="360" w:lineRule="auto"/>
        <w:rPr>
          <w:rStyle w:val="HTMLCode"/>
          <w:rFonts w:eastAsiaTheme="minorHAnsi"/>
        </w:rPr>
      </w:pPr>
    </w:p>
    <w:p w:rsidR="005A3E16" w:rsidRDefault="005A3E16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Во вкладке браузера </w:t>
      </w:r>
      <w:r>
        <w:rPr>
          <w:rStyle w:val="HTMLCode"/>
          <w:rFonts w:eastAsiaTheme="minorHAnsi"/>
          <w:lang w:val="en-US"/>
        </w:rPr>
        <w:t>Network</w:t>
      </w:r>
      <w:r w:rsidRPr="005A3E1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перейти в </w:t>
      </w:r>
      <w:r>
        <w:rPr>
          <w:rStyle w:val="HTMLCode"/>
          <w:rFonts w:eastAsiaTheme="minorHAnsi"/>
          <w:lang w:val="en-US"/>
        </w:rPr>
        <w:t>Request</w:t>
      </w:r>
      <w:r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Payload</w:t>
      </w:r>
      <w:r w:rsidRPr="005A3E1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</w:t>
      </w:r>
      <w:r w:rsidRPr="005A3E1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там отображаются данные которые мы отправляли на сервер.</w:t>
      </w:r>
    </w:p>
    <w:p w:rsidR="002569E9" w:rsidRDefault="002569E9" w:rsidP="00F531E5">
      <w:pPr>
        <w:spacing w:line="360" w:lineRule="auto"/>
        <w:rPr>
          <w:rStyle w:val="HTMLCode"/>
          <w:rFonts w:eastAsiaTheme="minorHAnsi"/>
        </w:rPr>
      </w:pPr>
    </w:p>
    <w:p w:rsidR="002569E9" w:rsidRDefault="002569E9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Когда мы используем связку из объекта </w:t>
      </w:r>
      <w:r w:rsidRPr="002569E9">
        <w:rPr>
          <w:rStyle w:val="HTMLCode"/>
          <w:rFonts w:eastAsiaTheme="minorHAnsi"/>
        </w:rPr>
        <w:t>new XMLHttpRequest();</w:t>
      </w:r>
      <w:r>
        <w:rPr>
          <w:rStyle w:val="HTMLCode"/>
          <w:rFonts w:eastAsiaTheme="minorHAnsi"/>
        </w:rPr>
        <w:t xml:space="preserve"> и объекта new FormData(), то нам</w:t>
      </w:r>
      <w:r w:rsidR="00CC1C9D">
        <w:rPr>
          <w:rStyle w:val="HTMLCode"/>
          <w:rFonts w:eastAsiaTheme="minorHAnsi"/>
        </w:rPr>
        <w:t xml:space="preserve"> заголовок устанавливать</w:t>
      </w:r>
      <w:r w:rsidR="0057215D">
        <w:rPr>
          <w:rStyle w:val="HTMLCode"/>
          <w:rFonts w:eastAsiaTheme="minorHAnsi"/>
        </w:rPr>
        <w:t xml:space="preserve"> не нужно(он устанавливается автоматически</w:t>
      </w:r>
      <w:r w:rsidR="00EA6CCF">
        <w:rPr>
          <w:rStyle w:val="HTMLCode"/>
          <w:rFonts w:eastAsiaTheme="minorHAnsi"/>
        </w:rPr>
        <w:t>). А если</w:t>
      </w:r>
      <w:r w:rsidR="00EA6CCF" w:rsidRPr="00EA6CCF">
        <w:rPr>
          <w:rStyle w:val="HTMLCode"/>
          <w:rFonts w:eastAsiaTheme="minorHAnsi"/>
        </w:rPr>
        <w:t xml:space="preserve"> </w:t>
      </w:r>
      <w:r w:rsidR="00EA6CCF">
        <w:rPr>
          <w:rStyle w:val="HTMLCode"/>
          <w:rFonts w:eastAsiaTheme="minorHAnsi"/>
        </w:rPr>
        <w:t>мы</w:t>
      </w:r>
      <w:r w:rsidR="00EA6CCF" w:rsidRPr="00EA6CCF">
        <w:rPr>
          <w:rStyle w:val="HTMLCode"/>
          <w:rFonts w:eastAsiaTheme="minorHAnsi"/>
        </w:rPr>
        <w:t xml:space="preserve"> </w:t>
      </w:r>
      <w:r w:rsidR="00EA6CCF">
        <w:rPr>
          <w:rStyle w:val="HTMLCode"/>
          <w:rFonts w:eastAsiaTheme="minorHAnsi"/>
        </w:rPr>
        <w:t>используем</w:t>
      </w:r>
      <w:r w:rsidR="00EA6CCF" w:rsidRPr="00EA6CCF">
        <w:rPr>
          <w:rStyle w:val="HTMLCode"/>
          <w:rFonts w:eastAsiaTheme="minorHAnsi"/>
        </w:rPr>
        <w:t xml:space="preserve"> </w:t>
      </w:r>
      <w:r w:rsidR="00EA6CCF">
        <w:rPr>
          <w:rStyle w:val="HTMLCode"/>
          <w:rFonts w:eastAsiaTheme="minorHAnsi"/>
        </w:rPr>
        <w:t>заголовок, например</w:t>
      </w:r>
      <w:r w:rsidR="00EA6CCF" w:rsidRPr="00EA6CCF">
        <w:rPr>
          <w:rStyle w:val="HTMLCode"/>
          <w:rFonts w:eastAsiaTheme="minorHAnsi"/>
        </w:rPr>
        <w:t xml:space="preserve"> -   </w:t>
      </w:r>
      <w:r w:rsidR="00EA6CCF" w:rsidRPr="00EA6CCF">
        <w:rPr>
          <w:rStyle w:val="HTMLCode"/>
          <w:rFonts w:eastAsiaTheme="minorHAnsi"/>
          <w:lang w:val="en-US"/>
        </w:rPr>
        <w:t>request</w:t>
      </w:r>
      <w:r w:rsidR="00EA6CCF" w:rsidRPr="00EA6CCF">
        <w:rPr>
          <w:rStyle w:val="HTMLCode"/>
          <w:rFonts w:eastAsiaTheme="minorHAnsi"/>
        </w:rPr>
        <w:t>.</w:t>
      </w:r>
      <w:r w:rsidR="00EA6CCF" w:rsidRPr="00EA6CCF">
        <w:rPr>
          <w:rStyle w:val="HTMLCode"/>
          <w:rFonts w:eastAsiaTheme="minorHAnsi"/>
          <w:lang w:val="en-US"/>
        </w:rPr>
        <w:t>setRequestHeader</w:t>
      </w:r>
      <w:r w:rsidR="00EA6CCF" w:rsidRPr="00EA6CCF">
        <w:rPr>
          <w:rStyle w:val="HTMLCode"/>
          <w:rFonts w:eastAsiaTheme="minorHAnsi"/>
        </w:rPr>
        <w:t>('</w:t>
      </w:r>
      <w:r w:rsidR="00EA6CCF" w:rsidRPr="00EA6CCF">
        <w:rPr>
          <w:rStyle w:val="HTMLCode"/>
          <w:rFonts w:eastAsiaTheme="minorHAnsi"/>
          <w:lang w:val="en-US"/>
        </w:rPr>
        <w:t>Conten</w:t>
      </w:r>
      <w:r w:rsidR="00EA6CCF">
        <w:rPr>
          <w:rStyle w:val="HTMLCode"/>
          <w:rFonts w:eastAsiaTheme="minorHAnsi"/>
          <w:lang w:val="en-US"/>
        </w:rPr>
        <w:t>t</w:t>
      </w:r>
      <w:r w:rsidR="00EA6CCF" w:rsidRPr="00EA6CCF">
        <w:rPr>
          <w:rStyle w:val="HTMLCode"/>
          <w:rFonts w:eastAsiaTheme="minorHAnsi"/>
        </w:rPr>
        <w:t>-</w:t>
      </w:r>
      <w:r w:rsidR="00EA6CCF">
        <w:rPr>
          <w:rStyle w:val="HTMLCode"/>
          <w:rFonts w:eastAsiaTheme="minorHAnsi"/>
          <w:lang w:val="en-US"/>
        </w:rPr>
        <w:t>type</w:t>
      </w:r>
      <w:r w:rsidR="00EA6CCF" w:rsidRPr="00EA6CCF">
        <w:rPr>
          <w:rStyle w:val="HTMLCode"/>
          <w:rFonts w:eastAsiaTheme="minorHAnsi"/>
        </w:rPr>
        <w:t>', '</w:t>
      </w:r>
      <w:r w:rsidR="00EA6CCF">
        <w:rPr>
          <w:rStyle w:val="HTMLCode"/>
          <w:rFonts w:eastAsiaTheme="minorHAnsi"/>
          <w:lang w:val="en-US"/>
        </w:rPr>
        <w:t>multipart</w:t>
      </w:r>
      <w:r w:rsidR="00EA6CCF" w:rsidRPr="00EA6CCF">
        <w:rPr>
          <w:rStyle w:val="HTMLCode"/>
          <w:rFonts w:eastAsiaTheme="minorHAnsi"/>
        </w:rPr>
        <w:t>/</w:t>
      </w:r>
      <w:r w:rsidR="00EA6CCF">
        <w:rPr>
          <w:rStyle w:val="HTMLCode"/>
          <w:rFonts w:eastAsiaTheme="minorHAnsi"/>
          <w:lang w:val="en-US"/>
        </w:rPr>
        <w:t>form</w:t>
      </w:r>
      <w:r w:rsidR="00EA6CCF" w:rsidRPr="00EA6CCF">
        <w:rPr>
          <w:rStyle w:val="HTMLCode"/>
          <w:rFonts w:eastAsiaTheme="minorHAnsi"/>
        </w:rPr>
        <w:t>-</w:t>
      </w:r>
      <w:r w:rsidR="00EA6CCF">
        <w:rPr>
          <w:rStyle w:val="HTMLCode"/>
          <w:rFonts w:eastAsiaTheme="minorHAnsi"/>
          <w:lang w:val="en-US"/>
        </w:rPr>
        <w:t>data</w:t>
      </w:r>
      <w:r w:rsidR="00EA6CCF" w:rsidRPr="00EA6CCF">
        <w:rPr>
          <w:rStyle w:val="HTMLCode"/>
          <w:rFonts w:eastAsiaTheme="minorHAnsi"/>
        </w:rPr>
        <w:t xml:space="preserve">') , то </w:t>
      </w:r>
      <w:r w:rsidR="00EA6CCF" w:rsidRPr="00EA6CCF">
        <w:rPr>
          <w:rStyle w:val="HTMLCode"/>
          <w:rFonts w:eastAsiaTheme="minorHAnsi"/>
          <w:b/>
        </w:rPr>
        <w:t>сервер данные не получит.</w:t>
      </w:r>
    </w:p>
    <w:p w:rsidR="00EA6CCF" w:rsidRPr="001659D7" w:rsidRDefault="001C1FD5" w:rsidP="001C1FD5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Проверить что сервер получил данные можно посмотрев массив или в гугл ром посморев вкладку </w:t>
      </w:r>
      <w:r>
        <w:rPr>
          <w:rStyle w:val="HTMLCode"/>
          <w:rFonts w:eastAsiaTheme="minorHAnsi"/>
          <w:lang w:val="en-US"/>
        </w:rPr>
        <w:t>Headers</w:t>
      </w:r>
      <w:r w:rsidRPr="001C1FD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–</w:t>
      </w:r>
      <w:r w:rsidRPr="001C1FD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Form</w:t>
      </w:r>
      <w:r w:rsidRPr="001C1FD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Data</w:t>
      </w:r>
    </w:p>
    <w:p w:rsidR="00245D96" w:rsidRPr="001659D7" w:rsidRDefault="00245D96" w:rsidP="001C1FD5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В гугл хром браузере также есть удобная вещь для тестирования. Можно выставить медленную работу интернета и тогда видеть все процессы по выполнению кода более подробно.</w:t>
      </w:r>
    </w:p>
    <w:p w:rsidR="00245D96" w:rsidRPr="00245D96" w:rsidRDefault="00BC7777" w:rsidP="001C1FD5">
      <w:r>
        <w:rPr>
          <w:rStyle w:val="HTMLCode"/>
          <w:rFonts w:eastAsiaTheme="minorHAnsi"/>
        </w:rPr>
        <w:pict>
          <v:shape id="_x0000_i1028" type="#_x0000_t75" style="width:329.45pt;height:169.15pt">
            <v:imagedata r:id="rId36" o:title="55555"/>
          </v:shape>
        </w:pict>
      </w:r>
    </w:p>
    <w:p w:rsidR="00DC2503" w:rsidRPr="00EA6CCF" w:rsidRDefault="00DC2503" w:rsidP="00F531E5">
      <w:pPr>
        <w:spacing w:line="360" w:lineRule="auto"/>
        <w:rPr>
          <w:rStyle w:val="HTMLCode"/>
          <w:rFonts w:eastAsiaTheme="minorHAnsi"/>
        </w:rPr>
      </w:pPr>
    </w:p>
    <w:p w:rsidR="00DC2503" w:rsidRDefault="00DC2503" w:rsidP="00F531E5">
      <w:pPr>
        <w:spacing w:line="360" w:lineRule="auto"/>
        <w:rPr>
          <w:rStyle w:val="HTMLCode"/>
          <w:rFonts w:eastAsiaTheme="minorHAnsi"/>
        </w:rPr>
      </w:pPr>
    </w:p>
    <w:p w:rsidR="00982166" w:rsidRDefault="00982166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Если наш сервер должен прнимать данные не в обычном формате, а в </w:t>
      </w:r>
      <w:r>
        <w:rPr>
          <w:rStyle w:val="HTMLCode"/>
          <w:rFonts w:eastAsiaTheme="minorHAnsi"/>
          <w:lang w:val="en-US"/>
        </w:rPr>
        <w:t>json</w:t>
      </w:r>
      <w:r w:rsidRPr="00982166">
        <w:rPr>
          <w:rStyle w:val="HTMLCode"/>
          <w:rFonts w:eastAsiaTheme="minorHAnsi"/>
        </w:rPr>
        <w:t>.</w:t>
      </w:r>
    </w:p>
    <w:p w:rsidR="001659D7" w:rsidRDefault="001659D7" w:rsidP="00F531E5">
      <w:pPr>
        <w:spacing w:line="360" w:lineRule="auto"/>
        <w:rPr>
          <w:rStyle w:val="HTMLCode"/>
          <w:rFonts w:eastAsiaTheme="minorHAnsi"/>
        </w:rPr>
      </w:pPr>
    </w:p>
    <w:p w:rsidR="001659D7" w:rsidRPr="003349D9" w:rsidRDefault="001659D7" w:rsidP="00F531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Получить значение атрибута</w:t>
      </w:r>
    </w:p>
    <w:p w:rsidR="001659D7" w:rsidRPr="003349D9" w:rsidRDefault="001659D7" w:rsidP="00F531E5">
      <w:pPr>
        <w:spacing w:line="360" w:lineRule="auto"/>
        <w:rPr>
          <w:rStyle w:val="HTMLCode"/>
          <w:rFonts w:eastAsiaTheme="minorHAnsi"/>
        </w:rPr>
      </w:pPr>
      <w:r w:rsidRPr="003349D9">
        <w:rPr>
          <w:rStyle w:val="HTMLCode"/>
          <w:rFonts w:eastAsiaTheme="minorHAnsi"/>
        </w:rPr>
        <w:t>&lt;</w:t>
      </w:r>
      <w:r w:rsidRPr="001659D7">
        <w:rPr>
          <w:rStyle w:val="HTMLCode"/>
          <w:rFonts w:eastAsiaTheme="minorHAnsi"/>
          <w:lang w:val="en-US"/>
        </w:rPr>
        <w:t>div</w:t>
      </w:r>
      <w:r w:rsidRPr="003349D9">
        <w:rPr>
          <w:rStyle w:val="HTMLCode"/>
          <w:rFonts w:eastAsiaTheme="minorHAnsi"/>
        </w:rPr>
        <w:t xml:space="preserve"> </w:t>
      </w:r>
      <w:r w:rsidRPr="001659D7">
        <w:rPr>
          <w:rStyle w:val="HTMLCode"/>
          <w:rFonts w:eastAsiaTheme="minorHAnsi"/>
          <w:lang w:val="en-US"/>
        </w:rPr>
        <w:t>id</w:t>
      </w:r>
      <w:r w:rsidRPr="003349D9">
        <w:rPr>
          <w:rStyle w:val="HTMLCode"/>
          <w:rFonts w:eastAsiaTheme="minorHAnsi"/>
        </w:rPr>
        <w:t>="</w:t>
      </w:r>
      <w:r w:rsidRPr="001659D7">
        <w:rPr>
          <w:rStyle w:val="HTMLCode"/>
          <w:rFonts w:eastAsiaTheme="minorHAnsi"/>
          <w:lang w:val="en-US"/>
        </w:rPr>
        <w:t>elem</w:t>
      </w:r>
      <w:r w:rsidRPr="003349D9">
        <w:rPr>
          <w:rStyle w:val="HTMLCode"/>
          <w:rFonts w:eastAsiaTheme="minorHAnsi"/>
        </w:rPr>
        <w:t xml:space="preserve">" </w:t>
      </w:r>
      <w:r w:rsidRPr="001659D7">
        <w:rPr>
          <w:rStyle w:val="HTMLCode"/>
          <w:rFonts w:eastAsiaTheme="minorHAnsi"/>
          <w:lang w:val="en-US"/>
        </w:rPr>
        <w:t>about</w:t>
      </w:r>
      <w:r w:rsidRPr="003349D9">
        <w:rPr>
          <w:rStyle w:val="HTMLCode"/>
          <w:rFonts w:eastAsiaTheme="minorHAnsi"/>
        </w:rPr>
        <w:t>="</w:t>
      </w:r>
      <w:r w:rsidRPr="001659D7">
        <w:rPr>
          <w:rStyle w:val="HTMLCode"/>
          <w:rFonts w:eastAsiaTheme="minorHAnsi"/>
          <w:lang w:val="en-US"/>
        </w:rPr>
        <w:t>Elephant</w:t>
      </w:r>
      <w:r w:rsidRPr="003349D9">
        <w:rPr>
          <w:rStyle w:val="HTMLCode"/>
          <w:rFonts w:eastAsiaTheme="minorHAnsi"/>
        </w:rPr>
        <w:t>"&gt;&lt;/</w:t>
      </w:r>
      <w:r w:rsidRPr="001659D7">
        <w:rPr>
          <w:rStyle w:val="HTMLCode"/>
          <w:rFonts w:eastAsiaTheme="minorHAnsi"/>
          <w:lang w:val="en-US"/>
        </w:rPr>
        <w:t>div</w:t>
      </w:r>
      <w:r w:rsidRPr="003349D9">
        <w:rPr>
          <w:rStyle w:val="HTMLCode"/>
          <w:rFonts w:eastAsiaTheme="minorHAnsi"/>
        </w:rPr>
        <w:t>&gt;</w:t>
      </w:r>
    </w:p>
    <w:p w:rsidR="001659D7" w:rsidRDefault="001659D7" w:rsidP="00F531E5">
      <w:pPr>
        <w:spacing w:line="360" w:lineRule="auto"/>
        <w:rPr>
          <w:rStyle w:val="HTMLCode"/>
          <w:rFonts w:eastAsiaTheme="minorHAnsi"/>
          <w:lang w:val="en-US"/>
        </w:rPr>
      </w:pPr>
      <w:r w:rsidRPr="001659D7">
        <w:rPr>
          <w:rStyle w:val="HTMLCode"/>
          <w:rFonts w:eastAsiaTheme="minorHAnsi"/>
          <w:lang w:val="en-US"/>
        </w:rPr>
        <w:lastRenderedPageBreak/>
        <w:t>alert( elem.getAttribute('About') ); // (1) 'Elephant', атрибут получен</w:t>
      </w:r>
    </w:p>
    <w:p w:rsidR="006F71CB" w:rsidRDefault="006F71CB" w:rsidP="00F531E5">
      <w:pPr>
        <w:spacing w:line="360" w:lineRule="auto"/>
      </w:pPr>
      <w:r>
        <w:t xml:space="preserve">Если данный атрибут не существует у указанного элемента, то возвращаемое значение будет соответствовать значению </w:t>
      </w:r>
      <w:r>
        <w:rPr>
          <w:rStyle w:val="fnc"/>
        </w:rPr>
        <w:t>null</w:t>
      </w:r>
      <w:r>
        <w:t>.</w:t>
      </w:r>
    </w:p>
    <w:p w:rsidR="006A1BBC" w:rsidRPr="0031709D" w:rsidRDefault="006A1BBC" w:rsidP="00F531E5">
      <w:pPr>
        <w:spacing w:line="360" w:lineRule="auto"/>
      </w:pPr>
    </w:p>
    <w:p w:rsidR="006A1BBC" w:rsidRPr="006A1BBC" w:rsidRDefault="006A1BBC" w:rsidP="00F531E5">
      <w:pPr>
        <w:spacing w:line="360" w:lineRule="auto"/>
        <w:rPr>
          <w:b/>
          <w:sz w:val="32"/>
          <w:szCs w:val="32"/>
        </w:rPr>
      </w:pPr>
      <w:r w:rsidRPr="006A1BBC">
        <w:rPr>
          <w:b/>
          <w:sz w:val="32"/>
          <w:szCs w:val="32"/>
        </w:rPr>
        <w:t>Promise (ES6)</w:t>
      </w:r>
    </w:p>
    <w:p w:rsidR="001659D7" w:rsidRDefault="00F30F3A" w:rsidP="00F531E5">
      <w:pPr>
        <w:spacing w:line="360" w:lineRule="auto"/>
      </w:pPr>
      <w:r>
        <w:rPr>
          <w:lang w:val="en-US"/>
        </w:rPr>
        <w:t>Promise</w:t>
      </w:r>
      <w:r w:rsidRPr="00F30F3A">
        <w:t xml:space="preserve"> </w:t>
      </w:r>
      <w:r>
        <w:t>технология позволяет работать с различными асинхронными операциями.</w:t>
      </w:r>
      <w:r w:rsidR="005664D0">
        <w:t xml:space="preserve"> (например в таймаутах или запросах на сервер). </w:t>
      </w:r>
      <w:r w:rsidR="005664D0">
        <w:rPr>
          <w:lang w:val="en-US"/>
        </w:rPr>
        <w:t>Promise</w:t>
      </w:r>
      <w:r w:rsidR="005664D0" w:rsidRPr="005664D0">
        <w:t xml:space="preserve"> </w:t>
      </w:r>
      <w:r w:rsidR="005664D0">
        <w:t>– это обещание.</w:t>
      </w:r>
    </w:p>
    <w:p w:rsidR="005664D0" w:rsidRDefault="005664D0" w:rsidP="00F531E5">
      <w:pPr>
        <w:spacing w:line="360" w:lineRule="auto"/>
      </w:pPr>
      <w:r>
        <w:t>Часто в коде мы хотим выполнить последо</w:t>
      </w:r>
      <w:r w:rsidR="003349D9">
        <w:t>в</w:t>
      </w:r>
      <w:r>
        <w:t>ательность каких-то действий</w:t>
      </w:r>
      <w:r w:rsidR="00226D33">
        <w:t>. Если произошло что-то, то мы обещаем, что у нас выполнится следующее действие.</w:t>
      </w:r>
    </w:p>
    <w:p w:rsidR="00FD7E0E" w:rsidRPr="003349D9" w:rsidRDefault="00FD7E0E" w:rsidP="00F531E5">
      <w:pPr>
        <w:spacing w:line="360" w:lineRule="auto"/>
      </w:pPr>
      <w:r>
        <w:t xml:space="preserve">Если у нас </w:t>
      </w:r>
      <w:r>
        <w:rPr>
          <w:lang w:val="en-US"/>
        </w:rPr>
        <w:t>setTimeout</w:t>
      </w:r>
      <w:r w:rsidRPr="00FD7E0E">
        <w:t xml:space="preserve"> </w:t>
      </w:r>
      <w:r>
        <w:t xml:space="preserve">содержит в себе другие </w:t>
      </w:r>
      <w:r>
        <w:rPr>
          <w:lang w:val="en-US"/>
        </w:rPr>
        <w:t>setTimeout</w:t>
      </w:r>
      <w:r>
        <w:t xml:space="preserve"> как матрешка, то такой код очень сильно разрастается и его неудобно читать и анализировать.</w:t>
      </w:r>
      <w:r w:rsidR="006067D9">
        <w:t xml:space="preserve"> В таком коде колбеки позволяют соблюдать определнный порядок этих действий.</w:t>
      </w:r>
      <w:r w:rsidR="00347376">
        <w:t xml:space="preserve"> Чтобы облегчить код у нас существуют </w:t>
      </w:r>
      <w:r w:rsidR="00347376">
        <w:rPr>
          <w:lang w:val="en-US"/>
        </w:rPr>
        <w:t>Promise</w:t>
      </w:r>
      <w:r w:rsidR="00347376" w:rsidRPr="003349D9">
        <w:t>.</w:t>
      </w:r>
    </w:p>
    <w:p w:rsidR="00501572" w:rsidRPr="003349D9" w:rsidRDefault="00501572" w:rsidP="00F531E5">
      <w:pPr>
        <w:spacing w:line="360" w:lineRule="auto"/>
      </w:pPr>
      <w:r>
        <w:rPr>
          <w:lang w:val="en-US"/>
        </w:rPr>
        <w:t>Let</w:t>
      </w:r>
      <w:r w:rsidRPr="0014453A">
        <w:rPr>
          <w:rPrChange w:id="142" w:author="Novoselov Alexander" w:date="2022-09-16T14:34:00Z">
            <w:rPr>
              <w:lang w:val="en-US"/>
            </w:rPr>
          </w:rPrChange>
        </w:rPr>
        <w:t xml:space="preserve"> </w:t>
      </w:r>
      <w:r w:rsidR="004E5CE5">
        <w:rPr>
          <w:lang w:val="en-US"/>
        </w:rPr>
        <w:t>req</w:t>
      </w:r>
      <w:r w:rsidR="003349D9" w:rsidRPr="0014453A">
        <w:rPr>
          <w:rPrChange w:id="143" w:author="Novoselov Alexander" w:date="2022-09-16T14:34:00Z">
            <w:rPr>
              <w:lang w:val="en-US"/>
            </w:rPr>
          </w:rPrChange>
        </w:rPr>
        <w:t xml:space="preserve"> = </w:t>
      </w:r>
      <w:r w:rsidR="003349D9">
        <w:rPr>
          <w:lang w:val="en-US"/>
        </w:rPr>
        <w:t>n</w:t>
      </w:r>
      <w:r>
        <w:rPr>
          <w:lang w:val="en-US"/>
        </w:rPr>
        <w:t>ew</w:t>
      </w:r>
      <w:r w:rsidRPr="0014453A">
        <w:rPr>
          <w:rPrChange w:id="144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Promise</w:t>
      </w:r>
      <w:r w:rsidRPr="0014453A">
        <w:rPr>
          <w:rPrChange w:id="145" w:author="Novoselov Alexander" w:date="2022-09-16T14:34:00Z">
            <w:rPr>
              <w:lang w:val="en-US"/>
            </w:rPr>
          </w:rPrChange>
        </w:rPr>
        <w:t>(</w:t>
      </w:r>
      <w:r w:rsidR="00967BD4">
        <w:rPr>
          <w:lang w:val="en-US"/>
        </w:rPr>
        <w:t>function</w:t>
      </w:r>
      <w:r w:rsidR="00967BD4" w:rsidRPr="0014453A">
        <w:rPr>
          <w:rPrChange w:id="146" w:author="Novoselov Alexander" w:date="2022-09-16T14:34:00Z">
            <w:rPr>
              <w:lang w:val="en-US"/>
            </w:rPr>
          </w:rPrChange>
        </w:rPr>
        <w:t>(</w:t>
      </w:r>
      <w:r w:rsidR="00967BD4">
        <w:rPr>
          <w:lang w:val="en-US"/>
        </w:rPr>
        <w:t>resolve</w:t>
      </w:r>
      <w:r w:rsidR="00967BD4" w:rsidRPr="0014453A">
        <w:rPr>
          <w:rPrChange w:id="147" w:author="Novoselov Alexander" w:date="2022-09-16T14:34:00Z">
            <w:rPr>
              <w:lang w:val="en-US"/>
            </w:rPr>
          </w:rPrChange>
        </w:rPr>
        <w:t>,</w:t>
      </w:r>
      <w:r w:rsidR="00571F10" w:rsidRPr="0014453A">
        <w:rPr>
          <w:rPrChange w:id="148" w:author="Novoselov Alexander" w:date="2022-09-16T14:34:00Z">
            <w:rPr>
              <w:lang w:val="en-US"/>
            </w:rPr>
          </w:rPrChange>
        </w:rPr>
        <w:t xml:space="preserve"> </w:t>
      </w:r>
      <w:r w:rsidR="00967BD4">
        <w:rPr>
          <w:lang w:val="en-US"/>
        </w:rPr>
        <w:t>reject</w:t>
      </w:r>
      <w:r w:rsidR="00967BD4" w:rsidRPr="0014453A">
        <w:rPr>
          <w:rPrChange w:id="149" w:author="Novoselov Alexander" w:date="2022-09-16T14:34:00Z">
            <w:rPr>
              <w:lang w:val="en-US"/>
            </w:rPr>
          </w:rPrChange>
        </w:rPr>
        <w:t>){}</w:t>
      </w:r>
      <w:r w:rsidRPr="0014453A">
        <w:rPr>
          <w:rPrChange w:id="150" w:author="Novoselov Alexander" w:date="2022-09-16T14:34:00Z">
            <w:rPr>
              <w:lang w:val="en-US"/>
            </w:rPr>
          </w:rPrChange>
        </w:rPr>
        <w:t>);</w:t>
      </w:r>
      <w:r w:rsidR="00A75EFC" w:rsidRPr="0014453A">
        <w:rPr>
          <w:rPrChange w:id="151" w:author="Novoselov Alexander" w:date="2022-09-16T14:34:00Z">
            <w:rPr>
              <w:lang w:val="en-US"/>
            </w:rPr>
          </w:rPrChange>
        </w:rPr>
        <w:t xml:space="preserve"> - </w:t>
      </w:r>
      <w:r w:rsidR="00A75EFC">
        <w:t>создаем</w:t>
      </w:r>
      <w:r w:rsidR="00A75EFC" w:rsidRPr="0014453A">
        <w:rPr>
          <w:rPrChange w:id="152" w:author="Novoselov Alexander" w:date="2022-09-16T14:34:00Z">
            <w:rPr>
              <w:lang w:val="en-US"/>
            </w:rPr>
          </w:rPrChange>
        </w:rPr>
        <w:t xml:space="preserve"> </w:t>
      </w:r>
      <w:r w:rsidR="000171DB">
        <w:t>обещание</w:t>
      </w:r>
      <w:r w:rsidR="000171DB" w:rsidRPr="0014453A">
        <w:rPr>
          <w:rPrChange w:id="153" w:author="Novoselov Alexander" w:date="2022-09-16T14:34:00Z">
            <w:rPr>
              <w:lang w:val="en-US"/>
            </w:rPr>
          </w:rPrChange>
        </w:rPr>
        <w:t xml:space="preserve"> </w:t>
      </w:r>
      <w:r w:rsidR="000171DB">
        <w:t>внутри</w:t>
      </w:r>
      <w:r w:rsidR="000171DB" w:rsidRPr="0014453A">
        <w:rPr>
          <w:rPrChange w:id="154" w:author="Novoselov Alexander" w:date="2022-09-16T14:34:00Z">
            <w:rPr>
              <w:lang w:val="en-US"/>
            </w:rPr>
          </w:rPrChange>
        </w:rPr>
        <w:t xml:space="preserve"> </w:t>
      </w:r>
      <w:r w:rsidR="000171DB">
        <w:t>переменной</w:t>
      </w:r>
      <w:r w:rsidR="000171DB" w:rsidRPr="0014453A">
        <w:rPr>
          <w:rPrChange w:id="155" w:author="Novoselov Alexander" w:date="2022-09-16T14:34:00Z">
            <w:rPr>
              <w:lang w:val="en-US"/>
            </w:rPr>
          </w:rPrChange>
        </w:rPr>
        <w:t xml:space="preserve"> </w:t>
      </w:r>
      <w:r w:rsidR="000171DB">
        <w:rPr>
          <w:lang w:val="en-US"/>
        </w:rPr>
        <w:t>req</w:t>
      </w:r>
      <w:r w:rsidR="00846A07" w:rsidRPr="0014453A">
        <w:rPr>
          <w:rPrChange w:id="156" w:author="Novoselov Alexander" w:date="2022-09-16T14:34:00Z">
            <w:rPr>
              <w:lang w:val="en-US"/>
            </w:rPr>
          </w:rPrChange>
        </w:rPr>
        <w:t xml:space="preserve">. </w:t>
      </w:r>
      <w:r w:rsidR="00846A07">
        <w:t xml:space="preserve">Внутри колбек функция. Содержит2 аргумента </w:t>
      </w:r>
      <w:r w:rsidR="00846A07">
        <w:rPr>
          <w:lang w:val="en-US"/>
        </w:rPr>
        <w:t>resolve</w:t>
      </w:r>
      <w:r w:rsidR="00846A07" w:rsidRPr="00846A07">
        <w:t xml:space="preserve">, </w:t>
      </w:r>
      <w:r w:rsidR="00846A07">
        <w:rPr>
          <w:lang w:val="en-US"/>
        </w:rPr>
        <w:t>reject</w:t>
      </w:r>
      <w:r w:rsidR="00571F10" w:rsidRPr="003349D9">
        <w:t>.</w:t>
      </w:r>
    </w:p>
    <w:p w:rsidR="00571F10" w:rsidRDefault="00571F10" w:rsidP="00F531E5">
      <w:pPr>
        <w:spacing w:line="360" w:lineRule="auto"/>
      </w:pPr>
      <w:r>
        <w:rPr>
          <w:lang w:val="en-US"/>
        </w:rPr>
        <w:t>Resolve</w:t>
      </w:r>
      <w:r w:rsidRPr="003349D9">
        <w:t xml:space="preserve"> – </w:t>
      </w:r>
      <w:r>
        <w:t>что-то выполнилось правильно</w:t>
      </w:r>
    </w:p>
    <w:p w:rsidR="007359D6" w:rsidRPr="00165BD3" w:rsidRDefault="00571F10" w:rsidP="00F531E5">
      <w:pPr>
        <w:spacing w:line="360" w:lineRule="auto"/>
      </w:pPr>
      <w:r>
        <w:rPr>
          <w:lang w:val="en-US"/>
        </w:rPr>
        <w:t>Reject</w:t>
      </w:r>
      <w:r>
        <w:t xml:space="preserve"> – что-то пошло не так. Обещание не выполнилось.</w:t>
      </w:r>
    </w:p>
    <w:p w:rsidR="007359D6" w:rsidRDefault="007359D6" w:rsidP="00F531E5">
      <w:pPr>
        <w:spacing w:line="360" w:lineRule="auto"/>
        <w:rPr>
          <w:rStyle w:val="HTMLCode"/>
          <w:rFonts w:eastAsiaTheme="minorHAnsi"/>
        </w:rPr>
      </w:pPr>
      <w:r w:rsidRPr="007359D6">
        <w:rPr>
          <w:rStyle w:val="HTMLCode"/>
          <w:rFonts w:eastAsiaTheme="minorHAnsi"/>
        </w:rPr>
        <w:t xml:space="preserve">    </w:t>
      </w:r>
      <w:r w:rsidRPr="007359D6">
        <w:rPr>
          <w:rStyle w:val="HTMLCode"/>
          <w:rFonts w:eastAsiaTheme="minorHAnsi"/>
          <w:lang w:val="en-US"/>
        </w:rPr>
        <w:t>req</w:t>
      </w:r>
      <w:r w:rsidRPr="007359D6">
        <w:rPr>
          <w:rStyle w:val="HTMLCode"/>
          <w:rFonts w:eastAsiaTheme="minorHAnsi"/>
        </w:rPr>
        <w:t>.</w:t>
      </w:r>
      <w:r w:rsidRPr="007359D6">
        <w:rPr>
          <w:rStyle w:val="HTMLCode"/>
          <w:rFonts w:eastAsiaTheme="minorHAnsi"/>
          <w:lang w:val="en-US"/>
        </w:rPr>
        <w:t>then</w:t>
      </w:r>
      <w:r w:rsidRPr="007359D6">
        <w:rPr>
          <w:rStyle w:val="HTMLCode"/>
          <w:rFonts w:eastAsiaTheme="minorHAnsi"/>
        </w:rPr>
        <w:t xml:space="preserve">(); - </w:t>
      </w:r>
      <w:r>
        <w:rPr>
          <w:rStyle w:val="HTMLCode"/>
          <w:rFonts w:eastAsiaTheme="minorHAnsi"/>
        </w:rPr>
        <w:t>метод, который выполняется на промисе</w:t>
      </w:r>
      <w:r w:rsidR="004A5024">
        <w:rPr>
          <w:rStyle w:val="HTMLCode"/>
          <w:rFonts w:eastAsiaTheme="minorHAnsi"/>
        </w:rPr>
        <w:t xml:space="preserve"> </w:t>
      </w:r>
      <w:r w:rsidR="00B43250">
        <w:rPr>
          <w:rStyle w:val="HTMLCode"/>
          <w:rFonts w:eastAsiaTheme="minorHAnsi"/>
        </w:rPr>
        <w:t xml:space="preserve">в случае положительного исхода - </w:t>
      </w:r>
      <w:r w:rsidR="004A5024">
        <w:rPr>
          <w:rStyle w:val="HTMLCode"/>
          <w:rFonts w:eastAsiaTheme="minorHAnsi"/>
        </w:rPr>
        <w:t xml:space="preserve">это функция </w:t>
      </w:r>
      <w:r w:rsidR="004A5024">
        <w:rPr>
          <w:rStyle w:val="HTMLCode"/>
          <w:rFonts w:eastAsiaTheme="minorHAnsi"/>
          <w:lang w:val="en-US"/>
        </w:rPr>
        <w:t>resolve</w:t>
      </w:r>
      <w:r w:rsidR="00ED3447">
        <w:rPr>
          <w:rStyle w:val="HTMLCode"/>
          <w:rFonts w:eastAsiaTheme="minorHAnsi"/>
        </w:rPr>
        <w:t xml:space="preserve">(). Если я правльно понял, то </w:t>
      </w:r>
      <w:r w:rsidR="00ED3447" w:rsidRPr="007359D6">
        <w:rPr>
          <w:rStyle w:val="HTMLCode"/>
          <w:rFonts w:eastAsiaTheme="minorHAnsi"/>
          <w:lang w:val="en-US"/>
        </w:rPr>
        <w:t>req</w:t>
      </w:r>
      <w:r w:rsidR="00ED3447" w:rsidRPr="007359D6">
        <w:rPr>
          <w:rStyle w:val="HTMLCode"/>
          <w:rFonts w:eastAsiaTheme="minorHAnsi"/>
        </w:rPr>
        <w:t>.</w:t>
      </w:r>
      <w:r w:rsidR="00ED3447" w:rsidRPr="007359D6">
        <w:rPr>
          <w:rStyle w:val="HTMLCode"/>
          <w:rFonts w:eastAsiaTheme="minorHAnsi"/>
          <w:lang w:val="en-US"/>
        </w:rPr>
        <w:t>then</w:t>
      </w:r>
      <w:r w:rsidR="00ED3447">
        <w:rPr>
          <w:rStyle w:val="HTMLCode"/>
          <w:rFonts w:eastAsiaTheme="minorHAnsi"/>
        </w:rPr>
        <w:t xml:space="preserve">() – это и есть </w:t>
      </w:r>
      <w:r w:rsidR="00ED3447">
        <w:rPr>
          <w:rStyle w:val="HTMLCode"/>
          <w:rFonts w:eastAsiaTheme="minorHAnsi"/>
          <w:lang w:val="en-US"/>
        </w:rPr>
        <w:t>resolve</w:t>
      </w:r>
      <w:r w:rsidR="00ED3447" w:rsidRPr="00ED3447">
        <w:rPr>
          <w:rStyle w:val="HTMLCode"/>
          <w:rFonts w:eastAsiaTheme="minorHAnsi"/>
        </w:rPr>
        <w:t xml:space="preserve">. </w:t>
      </w:r>
      <w:r w:rsidR="00ED3447">
        <w:rPr>
          <w:rStyle w:val="HTMLCode"/>
          <w:rFonts w:eastAsiaTheme="minorHAnsi"/>
        </w:rPr>
        <w:t xml:space="preserve">Внутри </w:t>
      </w:r>
      <w:r w:rsidR="00ED3447" w:rsidRPr="007359D6">
        <w:rPr>
          <w:rStyle w:val="HTMLCode"/>
          <w:rFonts w:eastAsiaTheme="minorHAnsi"/>
          <w:lang w:val="en-US"/>
        </w:rPr>
        <w:t>req</w:t>
      </w:r>
      <w:r w:rsidR="00ED3447" w:rsidRPr="007359D6">
        <w:rPr>
          <w:rStyle w:val="HTMLCode"/>
          <w:rFonts w:eastAsiaTheme="minorHAnsi"/>
        </w:rPr>
        <w:t>.</w:t>
      </w:r>
      <w:r w:rsidR="00ED3447" w:rsidRPr="007359D6">
        <w:rPr>
          <w:rStyle w:val="HTMLCode"/>
          <w:rFonts w:eastAsiaTheme="minorHAnsi"/>
          <w:lang w:val="en-US"/>
        </w:rPr>
        <w:t>then</w:t>
      </w:r>
      <w:r w:rsidR="00ED3447">
        <w:rPr>
          <w:rStyle w:val="HTMLCode"/>
          <w:rFonts w:eastAsiaTheme="minorHAnsi"/>
        </w:rPr>
        <w:t>() мы описываем набор действий, ко</w:t>
      </w:r>
      <w:r w:rsidR="00EE204D">
        <w:rPr>
          <w:rStyle w:val="HTMLCode"/>
          <w:rFonts w:eastAsiaTheme="minorHAnsi"/>
        </w:rPr>
        <w:t xml:space="preserve">торый сработает в коде, когда </w:t>
      </w:r>
      <w:r w:rsidR="00ED3447">
        <w:rPr>
          <w:rStyle w:val="HTMLCode"/>
          <w:rFonts w:eastAsiaTheme="minorHAnsi"/>
        </w:rPr>
        <w:t>в</w:t>
      </w:r>
      <w:r w:rsidR="00EE204D">
        <w:rPr>
          <w:rStyle w:val="HTMLCode"/>
          <w:rFonts w:eastAsiaTheme="minorHAnsi"/>
        </w:rPr>
        <w:t>ы</w:t>
      </w:r>
      <w:r w:rsidR="00ED3447">
        <w:rPr>
          <w:rStyle w:val="HTMLCode"/>
          <w:rFonts w:eastAsiaTheme="minorHAnsi"/>
        </w:rPr>
        <w:t xml:space="preserve">зовется функция </w:t>
      </w:r>
      <w:r w:rsidR="00ED3447">
        <w:rPr>
          <w:rStyle w:val="HTMLCode"/>
          <w:rFonts w:eastAsiaTheme="minorHAnsi"/>
          <w:lang w:val="en-US"/>
        </w:rPr>
        <w:t>resolve</w:t>
      </w:r>
      <w:r w:rsidR="00ED3447" w:rsidRPr="00ED3447">
        <w:rPr>
          <w:rStyle w:val="HTMLCode"/>
          <w:rFonts w:eastAsiaTheme="minorHAnsi"/>
        </w:rPr>
        <w:t xml:space="preserve">(). </w:t>
      </w:r>
      <w:r w:rsidR="00ED3447">
        <w:rPr>
          <w:rStyle w:val="HTMLCode"/>
          <w:rFonts w:eastAsiaTheme="minorHAnsi"/>
        </w:rPr>
        <w:t xml:space="preserve">Т.е. дебаггер переместиться внутрь функции </w:t>
      </w:r>
      <w:r w:rsidR="00ED3447" w:rsidRPr="007359D6">
        <w:rPr>
          <w:rStyle w:val="HTMLCode"/>
          <w:rFonts w:eastAsiaTheme="minorHAnsi"/>
          <w:lang w:val="en-US"/>
        </w:rPr>
        <w:t>req</w:t>
      </w:r>
      <w:r w:rsidR="00ED3447" w:rsidRPr="007359D6">
        <w:rPr>
          <w:rStyle w:val="HTMLCode"/>
          <w:rFonts w:eastAsiaTheme="minorHAnsi"/>
        </w:rPr>
        <w:t>.</w:t>
      </w:r>
      <w:r w:rsidR="00ED3447" w:rsidRPr="007359D6">
        <w:rPr>
          <w:rStyle w:val="HTMLCode"/>
          <w:rFonts w:eastAsiaTheme="minorHAnsi"/>
          <w:lang w:val="en-US"/>
        </w:rPr>
        <w:t>then</w:t>
      </w:r>
      <w:r w:rsidR="00ED3447" w:rsidRPr="007359D6">
        <w:rPr>
          <w:rStyle w:val="HTMLCode"/>
          <w:rFonts w:eastAsiaTheme="minorHAnsi"/>
        </w:rPr>
        <w:t>();</w:t>
      </w:r>
    </w:p>
    <w:p w:rsidR="005D7CF6" w:rsidRPr="005D7CF6" w:rsidRDefault="005D7CF6" w:rsidP="00F531E5">
      <w:pPr>
        <w:spacing w:line="360" w:lineRule="auto"/>
        <w:rPr>
          <w:rStyle w:val="HTMLCode"/>
          <w:rFonts w:eastAsiaTheme="minorHAnsi"/>
        </w:rPr>
      </w:pPr>
      <w:r w:rsidRPr="007359D6">
        <w:rPr>
          <w:rStyle w:val="HTMLCode"/>
          <w:rFonts w:eastAsiaTheme="minorHAnsi"/>
          <w:lang w:val="en-US"/>
        </w:rPr>
        <w:t>req</w:t>
      </w:r>
      <w:r w:rsidRPr="007359D6">
        <w:rPr>
          <w:rStyle w:val="HTMLCode"/>
          <w:rFonts w:eastAsiaTheme="minorHAnsi"/>
        </w:rPr>
        <w:t>.</w:t>
      </w:r>
      <w:r w:rsidRPr="007359D6">
        <w:rPr>
          <w:rStyle w:val="HTMLCode"/>
          <w:rFonts w:eastAsiaTheme="minorHAnsi"/>
          <w:lang w:val="en-US"/>
        </w:rPr>
        <w:t>then</w:t>
      </w:r>
      <w:r w:rsidRPr="007359D6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product</w:t>
      </w:r>
      <w:r w:rsidRPr="007359D6">
        <w:rPr>
          <w:rStyle w:val="HTMLCode"/>
          <w:rFonts w:eastAsiaTheme="minorHAnsi"/>
        </w:rPr>
        <w:t>);</w:t>
      </w:r>
      <w:r w:rsidRPr="005D7CF6">
        <w:rPr>
          <w:rStyle w:val="HTMLCode"/>
          <w:rFonts w:eastAsiaTheme="minorHAnsi"/>
        </w:rPr>
        <w:t xml:space="preserve"> - может содержать в виде параметров данные</w:t>
      </w:r>
      <w:r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product</w:t>
      </w:r>
      <w:r>
        <w:rPr>
          <w:rStyle w:val="HTMLCode"/>
          <w:rFonts w:eastAsiaTheme="minorHAnsi"/>
        </w:rPr>
        <w:t>)</w:t>
      </w:r>
      <w:r w:rsidRPr="005D7CF6">
        <w:rPr>
          <w:rStyle w:val="HTMLCode"/>
          <w:rFonts w:eastAsiaTheme="minorHAnsi"/>
        </w:rPr>
        <w:t>,которые например приходят с сервера</w:t>
      </w:r>
      <w:r>
        <w:rPr>
          <w:rStyle w:val="HTMLCode"/>
          <w:rFonts w:eastAsiaTheme="minorHAnsi"/>
        </w:rPr>
        <w:t>. И потом с ними работает.</w:t>
      </w:r>
    </w:p>
    <w:p w:rsidR="00165BD3" w:rsidRDefault="00165BD3" w:rsidP="00165BD3">
      <w:pPr>
        <w:pStyle w:val="ListParagraph"/>
        <w:numPr>
          <w:ilvl w:val="0"/>
          <w:numId w:val="23"/>
        </w:numPr>
        <w:spacing w:line="360" w:lineRule="auto"/>
        <w:rPr>
          <w:rStyle w:val="HTMLCode"/>
          <w:rFonts w:eastAsiaTheme="minorHAnsi"/>
        </w:rPr>
      </w:pPr>
      <w:r>
        <w:t>Создаем</w:t>
      </w:r>
      <w:r w:rsidRPr="00165BD3">
        <w:t xml:space="preserve"> </w:t>
      </w:r>
      <w:r>
        <w:t>обещание</w:t>
      </w:r>
      <w:r w:rsidRPr="00165BD3">
        <w:t xml:space="preserve"> </w:t>
      </w:r>
      <w:r>
        <w:t>внутри</w:t>
      </w:r>
      <w:r w:rsidRPr="00165BD3">
        <w:t xml:space="preserve"> </w:t>
      </w:r>
      <w:r>
        <w:t>переменной</w:t>
      </w:r>
      <w:r w:rsidRPr="00165BD3">
        <w:t xml:space="preserve"> </w:t>
      </w:r>
      <w:r w:rsidRPr="00165BD3">
        <w:rPr>
          <w:lang w:val="en-US"/>
        </w:rPr>
        <w:t>req</w:t>
      </w:r>
      <w:r w:rsidRPr="00165BD3">
        <w:rPr>
          <w:rStyle w:val="HTMLCode"/>
          <w:rFonts w:eastAsiaTheme="minorHAnsi"/>
        </w:rPr>
        <w:t>.</w:t>
      </w:r>
    </w:p>
    <w:p w:rsidR="00165BD3" w:rsidRDefault="00165BD3" w:rsidP="00165BD3">
      <w:pPr>
        <w:pStyle w:val="ListParagraph"/>
        <w:numPr>
          <w:ilvl w:val="0"/>
          <w:numId w:val="23"/>
        </w:numPr>
        <w:spacing w:line="360" w:lineRule="auto"/>
        <w:rPr>
          <w:rStyle w:val="HTMLCode"/>
          <w:rFonts w:eastAsiaTheme="minorHAnsi"/>
        </w:rPr>
      </w:pPr>
      <w:r w:rsidRPr="00165BD3">
        <w:rPr>
          <w:rStyle w:val="HTMLCode"/>
          <w:rFonts w:eastAsiaTheme="minorHAnsi"/>
        </w:rPr>
        <w:t xml:space="preserve">Когда мы создаем обещание мы предполагаем, что оно может завершиться как положительно так и отрицательно. </w:t>
      </w:r>
      <w:r w:rsidR="007541AF">
        <w:rPr>
          <w:rStyle w:val="HTMLCode"/>
          <w:rFonts w:eastAsiaTheme="minorHAnsi"/>
        </w:rPr>
        <w:t>У нас есть определнный промежуток времени до того как мы получим результат.</w:t>
      </w:r>
    </w:p>
    <w:p w:rsidR="007541AF" w:rsidRPr="000514EB" w:rsidRDefault="007541AF" w:rsidP="00165BD3">
      <w:pPr>
        <w:pStyle w:val="ListParagraph"/>
        <w:numPr>
          <w:ilvl w:val="0"/>
          <w:numId w:val="23"/>
        </w:numPr>
        <w:spacing w:line="360" w:lineRule="auto"/>
        <w:rPr>
          <w:rFonts w:ascii="Courier New" w:hAnsi="Courier New" w:cs="Courier New"/>
          <w:sz w:val="20"/>
          <w:szCs w:val="20"/>
        </w:rPr>
      </w:pPr>
      <w:r>
        <w:rPr>
          <w:rStyle w:val="HTMLCode"/>
          <w:rFonts w:eastAsiaTheme="minorHAnsi"/>
        </w:rPr>
        <w:t xml:space="preserve">Внутри промиса есть 2 аргумента </w:t>
      </w:r>
      <w:r>
        <w:rPr>
          <w:lang w:val="en-US"/>
        </w:rPr>
        <w:t>resolve</w:t>
      </w:r>
      <w:r w:rsidRPr="007541AF">
        <w:t xml:space="preserve">, </w:t>
      </w:r>
      <w:r>
        <w:rPr>
          <w:lang w:val="en-US"/>
        </w:rPr>
        <w:t>reject</w:t>
      </w:r>
      <w:r>
        <w:t>.  Это аргументы вместо  которых будут подставляться функции.</w:t>
      </w:r>
      <w:r w:rsidR="00842972">
        <w:t xml:space="preserve"> Если все хорошо</w:t>
      </w:r>
      <w:r w:rsidR="00BA6F89">
        <w:t>(сервер нам ответил)</w:t>
      </w:r>
      <w:r w:rsidR="00842972">
        <w:t xml:space="preserve"> то будет выполняться функция </w:t>
      </w:r>
      <w:r w:rsidR="00842972">
        <w:rPr>
          <w:lang w:val="en-US"/>
        </w:rPr>
        <w:t>resolve</w:t>
      </w:r>
      <w:r w:rsidR="000F0102">
        <w:t xml:space="preserve">. Если что-то не так то вызовем </w:t>
      </w:r>
      <w:r w:rsidR="000F0102">
        <w:rPr>
          <w:lang w:val="en-US"/>
        </w:rPr>
        <w:t>reject</w:t>
      </w:r>
      <w:r w:rsidR="000F0102">
        <w:t>.</w:t>
      </w:r>
    </w:p>
    <w:p w:rsidR="000514EB" w:rsidRDefault="000514EB" w:rsidP="000514EB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lastRenderedPageBreak/>
        <w:t xml:space="preserve">У </w:t>
      </w:r>
      <w:r>
        <w:rPr>
          <w:rStyle w:val="HTMLCode"/>
          <w:rFonts w:eastAsiaTheme="minorHAnsi"/>
          <w:lang w:val="en-US"/>
        </w:rPr>
        <w:t>Promise</w:t>
      </w:r>
      <w:r w:rsidRPr="000514EB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 xml:space="preserve">есть огромное преимущество перед </w:t>
      </w:r>
      <w:r>
        <w:rPr>
          <w:rStyle w:val="HTMLCode"/>
          <w:rFonts w:eastAsiaTheme="minorHAnsi"/>
          <w:lang w:val="en-US"/>
        </w:rPr>
        <w:t>callback</w:t>
      </w:r>
      <w:r w:rsidR="001A50B1">
        <w:rPr>
          <w:rStyle w:val="HTMLCode"/>
          <w:rFonts w:eastAsiaTheme="minorHAnsi"/>
        </w:rPr>
        <w:t xml:space="preserve">. Мы можем возвращать </w:t>
      </w:r>
      <w:r w:rsidR="001A50B1">
        <w:rPr>
          <w:rStyle w:val="HTMLCode"/>
          <w:rFonts w:eastAsiaTheme="minorHAnsi"/>
          <w:lang w:val="en-US"/>
        </w:rPr>
        <w:t>Promise</w:t>
      </w:r>
      <w:r w:rsidR="001A50B1" w:rsidRPr="001A50B1">
        <w:rPr>
          <w:rStyle w:val="HTMLCode"/>
          <w:rFonts w:eastAsiaTheme="minorHAnsi"/>
        </w:rPr>
        <w:t xml:space="preserve"> </w:t>
      </w:r>
      <w:r w:rsidR="001A50B1">
        <w:rPr>
          <w:rStyle w:val="HTMLCode"/>
          <w:rFonts w:eastAsiaTheme="minorHAnsi"/>
        </w:rPr>
        <w:t xml:space="preserve">и </w:t>
      </w:r>
      <w:r w:rsidR="001A50B1">
        <w:rPr>
          <w:rStyle w:val="HTMLCode"/>
          <w:rFonts w:eastAsiaTheme="minorHAnsi"/>
          <w:lang w:val="en-US"/>
        </w:rPr>
        <w:t>then</w:t>
      </w:r>
      <w:r w:rsidR="001A50B1" w:rsidRPr="001A50B1">
        <w:rPr>
          <w:rStyle w:val="HTMLCode"/>
          <w:rFonts w:eastAsiaTheme="minorHAnsi"/>
        </w:rPr>
        <w:t xml:space="preserve"> </w:t>
      </w:r>
      <w:r w:rsidR="001A50B1">
        <w:rPr>
          <w:rStyle w:val="HTMLCode"/>
          <w:rFonts w:eastAsiaTheme="minorHAnsi"/>
        </w:rPr>
        <w:t>по цепочке.</w:t>
      </w:r>
      <w:r w:rsidR="00B37CE1">
        <w:rPr>
          <w:rStyle w:val="HTMLCode"/>
          <w:rFonts w:eastAsiaTheme="minorHAnsi"/>
        </w:rPr>
        <w:t xml:space="preserve"> Когда одна асинхронная операция выполнится , то мы выполним следующую, потом опять следующую итд.</w:t>
      </w:r>
    </w:p>
    <w:p w:rsidR="007D3479" w:rsidRPr="007D3479" w:rsidRDefault="007D3479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4A1CC4">
        <w:rPr>
          <w:rStyle w:val="HTMLCode"/>
          <w:rFonts w:eastAsiaTheme="minorHAnsi"/>
        </w:rPr>
        <w:t xml:space="preserve">    </w:t>
      </w:r>
      <w:r w:rsidRPr="007D3479">
        <w:rPr>
          <w:rFonts w:eastAsia="Times New Roman"/>
          <w:lang w:val="en-US"/>
        </w:rPr>
        <w:t>req.then((product) =&gt; {</w:t>
      </w:r>
    </w:p>
    <w:p w:rsidR="007D3479" w:rsidRPr="008A680F" w:rsidRDefault="007D3479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7D3479">
        <w:rPr>
          <w:rFonts w:eastAsia="Times New Roman"/>
          <w:lang w:val="en-US"/>
        </w:rPr>
        <w:t xml:space="preserve">        return new Promise((resolve, reject)=&gt;{});</w:t>
      </w:r>
      <w:r w:rsidR="008A680F">
        <w:rPr>
          <w:rFonts w:eastAsia="Times New Roman"/>
          <w:lang w:val="en-US"/>
        </w:rPr>
        <w:t xml:space="preserve"> - </w:t>
      </w:r>
      <w:r w:rsidR="008A680F">
        <w:rPr>
          <w:rFonts w:eastAsia="Times New Roman"/>
        </w:rPr>
        <w:t>можем</w:t>
      </w:r>
      <w:r w:rsidR="008A680F" w:rsidRPr="008A680F">
        <w:rPr>
          <w:rFonts w:eastAsia="Times New Roman"/>
          <w:lang w:val="en-US"/>
        </w:rPr>
        <w:t xml:space="preserve"> </w:t>
      </w:r>
      <w:r w:rsidR="008A680F">
        <w:rPr>
          <w:rFonts w:eastAsia="Times New Roman"/>
        </w:rPr>
        <w:t>возвращать</w:t>
      </w:r>
      <w:r w:rsidR="008A680F" w:rsidRPr="008A680F">
        <w:rPr>
          <w:rFonts w:eastAsia="Times New Roman"/>
          <w:lang w:val="en-US"/>
        </w:rPr>
        <w:t xml:space="preserve"> </w:t>
      </w:r>
      <w:r w:rsidR="008A680F">
        <w:rPr>
          <w:rFonts w:eastAsia="Times New Roman"/>
        </w:rPr>
        <w:t>промис</w:t>
      </w:r>
    </w:p>
    <w:p w:rsidR="008A680F" w:rsidRPr="008A680F" w:rsidRDefault="008A680F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4A1CC4">
        <w:rPr>
          <w:rFonts w:eastAsia="Times New Roman"/>
          <w:lang w:val="en-US"/>
        </w:rPr>
        <w:t xml:space="preserve">       </w:t>
      </w:r>
      <w:r w:rsidRPr="008A680F">
        <w:rPr>
          <w:rFonts w:eastAsia="Times New Roman"/>
        </w:rPr>
        <w:t xml:space="preserve">// </w:t>
      </w:r>
      <w:r>
        <w:rPr>
          <w:rFonts w:eastAsia="Times New Roman"/>
        </w:rPr>
        <w:t>return</w:t>
      </w:r>
      <w:r w:rsidRPr="008A680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data</w:t>
      </w:r>
      <w:r w:rsidRPr="008A680F">
        <w:rPr>
          <w:rFonts w:eastAsia="Times New Roman"/>
        </w:rPr>
        <w:t>;</w:t>
      </w:r>
      <w:r>
        <w:rPr>
          <w:rFonts w:eastAsia="Times New Roman"/>
        </w:rPr>
        <w:t xml:space="preserve"> - а можем возвращать просто данные и по цепочке с ними работать</w:t>
      </w:r>
    </w:p>
    <w:p w:rsidR="007D3479" w:rsidRPr="00B83E45" w:rsidRDefault="007D3479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83E45">
        <w:rPr>
          <w:rFonts w:eastAsia="Times New Roman"/>
        </w:rPr>
        <w:t xml:space="preserve">    }).</w:t>
      </w:r>
      <w:r w:rsidRPr="007D3479">
        <w:rPr>
          <w:rFonts w:eastAsia="Times New Roman"/>
          <w:lang w:val="en-US"/>
        </w:rPr>
        <w:t>then</w:t>
      </w:r>
      <w:r w:rsidRPr="00B83E45">
        <w:rPr>
          <w:rFonts w:eastAsia="Times New Roman"/>
        </w:rPr>
        <w:t>((</w:t>
      </w:r>
      <w:r w:rsidRPr="007D3479">
        <w:rPr>
          <w:rFonts w:eastAsia="Times New Roman"/>
          <w:lang w:val="en-US"/>
        </w:rPr>
        <w:t>data</w:t>
      </w:r>
      <w:r w:rsidRPr="00B83E45">
        <w:rPr>
          <w:rFonts w:eastAsia="Times New Roman"/>
        </w:rPr>
        <w:t>)=&gt;{})</w:t>
      </w:r>
      <w:r w:rsidR="00B83E45">
        <w:rPr>
          <w:rFonts w:eastAsia="Times New Roman"/>
        </w:rPr>
        <w:t xml:space="preserve"> – обработка промиса по цепочке</w:t>
      </w:r>
    </w:p>
    <w:p w:rsidR="007D3479" w:rsidRPr="00B83E45" w:rsidRDefault="007D3479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7D3479" w:rsidRDefault="007D3479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Тут наш промис </w:t>
      </w:r>
      <w:r>
        <w:rPr>
          <w:rFonts w:eastAsia="Times New Roman"/>
          <w:lang w:val="en-US"/>
        </w:rPr>
        <w:t>req</w:t>
      </w:r>
      <w:r w:rsidRPr="007D3479">
        <w:rPr>
          <w:rFonts w:eastAsia="Times New Roman"/>
        </w:rPr>
        <w:t xml:space="preserve"> возвращает другой промис и сразу у него</w:t>
      </w:r>
      <w:r>
        <w:rPr>
          <w:rFonts w:eastAsia="Times New Roman"/>
        </w:rPr>
        <w:t xml:space="preserve">(у этого нового промиса) мы можем вызвать метод </w:t>
      </w:r>
      <w:r>
        <w:rPr>
          <w:rFonts w:eastAsia="Times New Roman"/>
          <w:lang w:val="en-US"/>
        </w:rPr>
        <w:t>then</w:t>
      </w:r>
      <w:r>
        <w:rPr>
          <w:rFonts w:eastAsia="Times New Roman"/>
        </w:rPr>
        <w:t>(). Без объявления имени промиса.</w:t>
      </w:r>
      <w:r w:rsidR="007F5DBE">
        <w:rPr>
          <w:rFonts w:eastAsia="Times New Roman"/>
        </w:rPr>
        <w:t xml:space="preserve"> Это называется </w:t>
      </w:r>
      <w:r w:rsidR="007F5DBE" w:rsidRPr="00B83E45">
        <w:rPr>
          <w:rFonts w:eastAsia="Times New Roman"/>
          <w:b/>
        </w:rPr>
        <w:t>цепочка</w:t>
      </w:r>
      <w:r w:rsidR="007F5DBE">
        <w:rPr>
          <w:rFonts w:eastAsia="Times New Roman"/>
        </w:rPr>
        <w:t>.</w:t>
      </w:r>
      <w:r w:rsidR="00B83E45">
        <w:rPr>
          <w:rFonts w:eastAsia="Times New Roman"/>
        </w:rPr>
        <w:t xml:space="preserve"> Мы можем создавать настолько длинную цепочку, насколько нужно.</w:t>
      </w:r>
      <w:r w:rsidR="00C34711" w:rsidRPr="00C34711">
        <w:rPr>
          <w:rFonts w:eastAsia="Times New Roman"/>
        </w:rPr>
        <w:t xml:space="preserve"> </w:t>
      </w:r>
      <w:r w:rsidR="00C34711" w:rsidRPr="00C34711">
        <w:rPr>
          <w:rFonts w:eastAsia="Times New Roman"/>
          <w:b/>
        </w:rPr>
        <w:t>Т.е. асинхронный код будет четко следовать друг за другом.</w:t>
      </w:r>
    </w:p>
    <w:p w:rsidR="00C34711" w:rsidRDefault="00C34711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FD527F" w:rsidRPr="007E73B6" w:rsidRDefault="00FD527F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Code"/>
          <w:rFonts w:eastAsiaTheme="minorHAnsi"/>
        </w:rPr>
      </w:pPr>
      <w:r w:rsidRPr="007359D6">
        <w:rPr>
          <w:rStyle w:val="HTMLCode"/>
          <w:rFonts w:eastAsiaTheme="minorHAnsi"/>
          <w:lang w:val="en-US"/>
        </w:rPr>
        <w:t>req</w:t>
      </w:r>
      <w:r w:rsidRPr="007359D6">
        <w:rPr>
          <w:rStyle w:val="HTMLCode"/>
          <w:rFonts w:eastAsiaTheme="minorHAnsi"/>
        </w:rPr>
        <w:t>.</w:t>
      </w:r>
      <w:r>
        <w:rPr>
          <w:rStyle w:val="HTMLCode"/>
          <w:rFonts w:eastAsiaTheme="minorHAnsi"/>
          <w:lang w:val="en-US"/>
        </w:rPr>
        <w:t>catch</w:t>
      </w:r>
      <w:r w:rsidRPr="007359D6">
        <w:rPr>
          <w:rStyle w:val="HTMLCode"/>
          <w:rFonts w:eastAsiaTheme="minorHAnsi"/>
        </w:rPr>
        <w:t>(</w:t>
      </w:r>
      <w:r w:rsidR="008E4988">
        <w:rPr>
          <w:rStyle w:val="HTMLCode"/>
          <w:rFonts w:eastAsiaTheme="minorHAnsi"/>
        </w:rPr>
        <w:t>()=</w:t>
      </w:r>
      <w:r w:rsidR="008E4988" w:rsidRPr="008E4988">
        <w:rPr>
          <w:rStyle w:val="HTMLCode"/>
          <w:rFonts w:eastAsiaTheme="minorHAnsi"/>
        </w:rPr>
        <w:t>&gt;{}</w:t>
      </w:r>
      <w:r w:rsidRPr="007359D6">
        <w:rPr>
          <w:rStyle w:val="HTMLCode"/>
          <w:rFonts w:eastAsiaTheme="minorHAnsi"/>
        </w:rPr>
        <w:t>);</w:t>
      </w:r>
      <w:r w:rsidRPr="00FD527F">
        <w:rPr>
          <w:rStyle w:val="HTMLCode"/>
          <w:rFonts w:eastAsiaTheme="minorHAnsi"/>
        </w:rPr>
        <w:t xml:space="preserve"> -</w:t>
      </w:r>
      <w:r>
        <w:rPr>
          <w:rStyle w:val="HTMLCode"/>
          <w:rFonts w:eastAsiaTheme="minorHAnsi"/>
        </w:rPr>
        <w:t xml:space="preserve"> если наше обещание не выполнилось(ошибка на сервере) сработает этот код. Тут описывается функция </w:t>
      </w:r>
      <w:r>
        <w:rPr>
          <w:rStyle w:val="HTMLCode"/>
          <w:rFonts w:eastAsiaTheme="minorHAnsi"/>
          <w:lang w:val="en-US"/>
        </w:rPr>
        <w:t>reject</w:t>
      </w:r>
      <w:r w:rsidRPr="00FD527F">
        <w:rPr>
          <w:rStyle w:val="HTMLCode"/>
          <w:rFonts w:eastAsiaTheme="minorHAnsi"/>
        </w:rPr>
        <w:t>();</w:t>
      </w:r>
      <w:r w:rsidR="008E4988" w:rsidRPr="008E4988">
        <w:rPr>
          <w:rStyle w:val="HTMLCode"/>
          <w:rFonts w:eastAsiaTheme="minorHAnsi"/>
        </w:rPr>
        <w:t xml:space="preserve"> </w:t>
      </w:r>
      <w:r w:rsidR="008E4988">
        <w:rPr>
          <w:rStyle w:val="HTMLCode"/>
          <w:rFonts w:eastAsiaTheme="minorHAnsi"/>
        </w:rPr>
        <w:t xml:space="preserve">Если у нас ошибка, то мы пропускаем все </w:t>
      </w:r>
      <w:r w:rsidR="008E4988">
        <w:rPr>
          <w:rStyle w:val="HTMLCode"/>
          <w:rFonts w:eastAsiaTheme="minorHAnsi"/>
          <w:lang w:val="en-US"/>
        </w:rPr>
        <w:t>then</w:t>
      </w:r>
      <w:r w:rsidR="008E4988" w:rsidRPr="008E4988">
        <w:rPr>
          <w:rStyle w:val="HTMLCode"/>
          <w:rFonts w:eastAsiaTheme="minorHAnsi"/>
        </w:rPr>
        <w:t xml:space="preserve"> </w:t>
      </w:r>
      <w:r w:rsidR="008E4988">
        <w:rPr>
          <w:rStyle w:val="HTMLCode"/>
          <w:rFonts w:eastAsiaTheme="minorHAnsi"/>
        </w:rPr>
        <w:t xml:space="preserve">и перемещаемся в </w:t>
      </w:r>
      <w:r w:rsidR="008E4988">
        <w:rPr>
          <w:rStyle w:val="HTMLCode"/>
          <w:rFonts w:eastAsiaTheme="minorHAnsi"/>
          <w:lang w:val="en-US"/>
        </w:rPr>
        <w:t>catch</w:t>
      </w:r>
      <w:r w:rsidR="007E73B6" w:rsidRPr="007E73B6">
        <w:rPr>
          <w:rStyle w:val="HTMLCode"/>
          <w:rFonts w:eastAsiaTheme="minorHAnsi"/>
        </w:rPr>
        <w:t>.</w:t>
      </w:r>
    </w:p>
    <w:p w:rsidR="007E73B6" w:rsidRDefault="007E73B6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Code"/>
          <w:rFonts w:eastAsiaTheme="minorHAnsi"/>
        </w:rPr>
      </w:pPr>
    </w:p>
    <w:p w:rsidR="007E73B6" w:rsidRDefault="007E73B6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Блок </w:t>
      </w:r>
      <w:r w:rsidR="009A7965" w:rsidRPr="007359D6">
        <w:rPr>
          <w:rStyle w:val="HTMLCode"/>
          <w:rFonts w:eastAsiaTheme="minorHAnsi"/>
          <w:lang w:val="en-US"/>
        </w:rPr>
        <w:t>req</w:t>
      </w:r>
      <w:r w:rsidR="009A7965" w:rsidRPr="007359D6">
        <w:rPr>
          <w:rStyle w:val="HTMLCode"/>
          <w:rFonts w:eastAsiaTheme="minorHAnsi"/>
        </w:rPr>
        <w:t>.</w:t>
      </w:r>
      <w:r w:rsidR="009A7965">
        <w:rPr>
          <w:rStyle w:val="HTMLCode"/>
          <w:rFonts w:eastAsiaTheme="minorHAnsi"/>
          <w:lang w:val="en-US"/>
        </w:rPr>
        <w:t>finally</w:t>
      </w:r>
      <w:r w:rsidR="009A7965" w:rsidRPr="007359D6">
        <w:rPr>
          <w:rStyle w:val="HTMLCode"/>
          <w:rFonts w:eastAsiaTheme="minorHAnsi"/>
        </w:rPr>
        <w:t>(</w:t>
      </w:r>
      <w:r w:rsidR="009A7965">
        <w:rPr>
          <w:rStyle w:val="HTMLCode"/>
          <w:rFonts w:eastAsiaTheme="minorHAnsi"/>
        </w:rPr>
        <w:t>()=</w:t>
      </w:r>
      <w:r w:rsidR="009A7965" w:rsidRPr="008E4988">
        <w:rPr>
          <w:rStyle w:val="HTMLCode"/>
          <w:rFonts w:eastAsiaTheme="minorHAnsi"/>
        </w:rPr>
        <w:t>&gt;{}</w:t>
      </w:r>
      <w:r w:rsidR="009A7965" w:rsidRPr="007359D6">
        <w:rPr>
          <w:rStyle w:val="HTMLCode"/>
          <w:rFonts w:eastAsiaTheme="minorHAnsi"/>
        </w:rPr>
        <w:t>);</w:t>
      </w:r>
      <w:r w:rsidR="009A7965" w:rsidRPr="00FD527F">
        <w:rPr>
          <w:rStyle w:val="HTMLCode"/>
          <w:rFonts w:eastAsiaTheme="minorHAnsi"/>
        </w:rPr>
        <w:t xml:space="preserve"> </w:t>
      </w:r>
      <w:r w:rsidRPr="007E73B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блок</w:t>
      </w:r>
      <w:r w:rsidRPr="007E73B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располагается в самом конце. Он выполняется при любом исходе(выполнилось обещание или нет)</w:t>
      </w:r>
    </w:p>
    <w:p w:rsidR="00762DB2" w:rsidRDefault="00762DB2" w:rsidP="007D3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Code"/>
          <w:rFonts w:eastAsiaTheme="minorHAnsi"/>
        </w:rPr>
      </w:pPr>
    </w:p>
    <w:p w:rsidR="00762DB2" w:rsidRPr="00AA2BE6" w:rsidRDefault="00762DB2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 w:rsidRPr="00AA2BE6">
        <w:rPr>
          <w:rStyle w:val="HTMLCode"/>
          <w:rFonts w:eastAsiaTheme="minorHAnsi"/>
        </w:rPr>
        <w:t>Promise.all([])</w:t>
      </w:r>
      <w:r w:rsidR="00F842C6" w:rsidRPr="00AA2BE6">
        <w:rPr>
          <w:rStyle w:val="HTMLCode"/>
          <w:rFonts w:eastAsiaTheme="minorHAnsi"/>
        </w:rPr>
        <w:t xml:space="preserve"> – служит для того чтобы мы убедились, что все наши промисы уже выполнились.</w:t>
      </w:r>
      <w:r w:rsidR="00AA2BE6" w:rsidRPr="00AA2BE6">
        <w:rPr>
          <w:rStyle w:val="HTMLCode"/>
          <w:rFonts w:eastAsiaTheme="minorHAnsi"/>
        </w:rPr>
        <w:t xml:space="preserve"> Если мы например делаем запросы к разным серверам, а ответы с них хотим использовать одновременно. И вот чтобы эти промисы ждали друг друга сузествует такой метод. Потом мы их все можем обработать через then</w:t>
      </w:r>
    </w:p>
    <w:p w:rsidR="00762DB2" w:rsidRPr="00AA2BE6" w:rsidRDefault="00762DB2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 w:rsidRPr="00AA2BE6">
        <w:rPr>
          <w:rStyle w:val="HTMLCode"/>
          <w:rFonts w:eastAsiaTheme="minorHAnsi"/>
        </w:rPr>
        <w:t>Promise – как глобальный объект</w:t>
      </w:r>
    </w:p>
    <w:p w:rsidR="00C34711" w:rsidRPr="00AA2BE6" w:rsidRDefault="00762DB2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 w:rsidRPr="00AA2BE6">
        <w:rPr>
          <w:rStyle w:val="HTMLCode"/>
          <w:rFonts w:eastAsiaTheme="minorHAnsi"/>
        </w:rPr>
        <w:t>all([]) – метод all, который принимает массив с промисами</w:t>
      </w:r>
    </w:p>
    <w:p w:rsidR="00AA2BE6" w:rsidRPr="00AA2BE6" w:rsidRDefault="00AA2BE6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</w:p>
    <w:p w:rsidR="00AA2BE6" w:rsidRDefault="00AA2BE6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Promise.race</w:t>
      </w:r>
      <w:r w:rsidRPr="00AA2BE6">
        <w:rPr>
          <w:rStyle w:val="HTMLCode"/>
          <w:rFonts w:eastAsiaTheme="minorHAnsi"/>
        </w:rPr>
        <w:t>([]).</w:t>
      </w:r>
      <w:r>
        <w:rPr>
          <w:rStyle w:val="HTMLCode"/>
          <w:rFonts w:eastAsiaTheme="minorHAnsi"/>
          <w:lang w:val="en-US"/>
        </w:rPr>
        <w:t>then</w:t>
      </w:r>
      <w:r w:rsidRPr="00AA2BE6">
        <w:rPr>
          <w:rStyle w:val="HTMLCode"/>
          <w:rFonts w:eastAsiaTheme="minorHAnsi"/>
        </w:rPr>
        <w:t>() –</w:t>
      </w:r>
      <w:r w:rsidR="00162894">
        <w:rPr>
          <w:rStyle w:val="HTMLCode"/>
          <w:rFonts w:eastAsiaTheme="minorHAnsi"/>
        </w:rPr>
        <w:t xml:space="preserve"> метод </w:t>
      </w:r>
      <w:r w:rsidR="00162894">
        <w:rPr>
          <w:rStyle w:val="HTMLCode"/>
          <w:rFonts w:eastAsiaTheme="minorHAnsi"/>
          <w:lang w:val="en-US"/>
        </w:rPr>
        <w:t>race</w:t>
      </w:r>
      <w:r w:rsidRPr="00AA2BE6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выполняется сразу как какой-то из промисов уже отработал.</w:t>
      </w:r>
    </w:p>
    <w:p w:rsidR="00774ED0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</w:p>
    <w:p w:rsidR="00774ED0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/////////////////</w:t>
      </w:r>
    </w:p>
    <w:p w:rsidR="004A1CC4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Из разных источников</w:t>
      </w:r>
    </w:p>
    <w:p w:rsidR="00774ED0" w:rsidRDefault="00281F21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hyperlink r:id="rId37" w:history="1">
        <w:r w:rsidR="00774ED0">
          <w:rPr>
            <w:rStyle w:val="HTMLCode"/>
            <w:rFonts w:eastAsiaTheme="minorHAnsi"/>
            <w:color w:val="0000FF"/>
            <w:u w:val="single"/>
          </w:rPr>
          <w:t>Promise</w:t>
        </w:r>
      </w:hyperlink>
      <w:r w:rsidR="00774ED0">
        <w:t xml:space="preserve"> (промис) - это объект, представляющий результат успешного или неудачного завершения асинхронной операции.</w:t>
      </w:r>
    </w:p>
    <w:p w:rsidR="00774ED0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t>В сущности, промис - это возвращаемый объект, в который вы помещаете колбек.</w:t>
      </w:r>
    </w:p>
    <w:p w:rsidR="00774ED0" w:rsidRPr="00152473" w:rsidRDefault="00152473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lang w:val="en-US"/>
        </w:rPr>
      </w:pPr>
      <w:r>
        <w:rPr>
          <w:lang w:val="en-US"/>
        </w:rPr>
        <w:t>Let</w:t>
      </w:r>
      <w:r w:rsidRPr="0014591B">
        <w:rPr>
          <w:lang w:val="en-US"/>
        </w:rPr>
        <w:t xml:space="preserve"> </w:t>
      </w:r>
      <w:r>
        <w:rPr>
          <w:lang w:val="en-US"/>
        </w:rPr>
        <w:t>prom</w:t>
      </w:r>
      <w:r w:rsidRPr="0014591B">
        <w:rPr>
          <w:lang w:val="en-US"/>
        </w:rPr>
        <w:t xml:space="preserve"> = </w:t>
      </w:r>
      <w:r w:rsidR="00774ED0" w:rsidRPr="00152473">
        <w:rPr>
          <w:lang w:val="en-US"/>
        </w:rPr>
        <w:t xml:space="preserve"> </w:t>
      </w:r>
      <w:r w:rsidR="00774ED0">
        <w:rPr>
          <w:lang w:val="en-US"/>
        </w:rPr>
        <w:t>new</w:t>
      </w:r>
      <w:r w:rsidR="00774ED0" w:rsidRPr="00152473">
        <w:rPr>
          <w:lang w:val="en-US"/>
        </w:rPr>
        <w:t xml:space="preserve"> </w:t>
      </w:r>
      <w:r w:rsidR="00774ED0">
        <w:rPr>
          <w:lang w:val="en-US"/>
        </w:rPr>
        <w:t>Promise</w:t>
      </w:r>
      <w:r w:rsidR="00774ED0" w:rsidRPr="00152473">
        <w:rPr>
          <w:lang w:val="en-US"/>
        </w:rPr>
        <w:t>((</w:t>
      </w:r>
      <w:r w:rsidR="00774ED0">
        <w:rPr>
          <w:lang w:val="en-US"/>
        </w:rPr>
        <w:t>resolve</w:t>
      </w:r>
      <w:r w:rsidR="00774ED0" w:rsidRPr="00152473">
        <w:rPr>
          <w:lang w:val="en-US"/>
        </w:rPr>
        <w:t xml:space="preserve">, </w:t>
      </w:r>
      <w:r w:rsidR="00774ED0">
        <w:rPr>
          <w:lang w:val="en-US"/>
        </w:rPr>
        <w:t>reject</w:t>
      </w:r>
      <w:r w:rsidR="00774ED0" w:rsidRPr="00152473">
        <w:rPr>
          <w:lang w:val="en-US"/>
        </w:rPr>
        <w:t>)</w:t>
      </w:r>
      <w:r w:rsidRPr="00152473">
        <w:rPr>
          <w:lang w:val="en-US"/>
        </w:rPr>
        <w:t xml:space="preserve"> =</w:t>
      </w:r>
      <w:r>
        <w:rPr>
          <w:lang w:val="en-US"/>
        </w:rPr>
        <w:t xml:space="preserve">&gt; </w:t>
      </w:r>
      <w:r w:rsidR="00774ED0" w:rsidRPr="00152473">
        <w:rPr>
          <w:lang w:val="en-US"/>
        </w:rPr>
        <w:t>{</w:t>
      </w:r>
      <w:r>
        <w:rPr>
          <w:lang w:val="en-US"/>
        </w:rPr>
        <w:t>if()resolve(data)</w:t>
      </w:r>
      <w:r w:rsidRPr="00152473">
        <w:rPr>
          <w:lang w:val="en-US"/>
        </w:rPr>
        <w:t xml:space="preserve"> </w:t>
      </w:r>
      <w:r>
        <w:rPr>
          <w:lang w:val="en-US"/>
        </w:rPr>
        <w:t>else reject</w:t>
      </w:r>
      <w:r w:rsidRPr="00152473">
        <w:rPr>
          <w:lang w:val="en-US"/>
        </w:rPr>
        <w:t xml:space="preserve"> </w:t>
      </w:r>
      <w:r>
        <w:rPr>
          <w:lang w:val="en-US"/>
        </w:rPr>
        <w:t>(error)</w:t>
      </w:r>
      <w:r w:rsidR="00774ED0" w:rsidRPr="00152473">
        <w:rPr>
          <w:lang w:val="en-US"/>
        </w:rPr>
        <w:t>});</w:t>
      </w:r>
    </w:p>
    <w:p w:rsidR="00774ED0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t xml:space="preserve">Этот колбек принимает 2 аргумента </w:t>
      </w:r>
      <w:r>
        <w:rPr>
          <w:lang w:val="en-US"/>
        </w:rPr>
        <w:t>resolve</w:t>
      </w:r>
      <w:r w:rsidRPr="00774ED0">
        <w:t xml:space="preserve">, </w:t>
      </w:r>
      <w:r>
        <w:rPr>
          <w:lang w:val="en-US"/>
        </w:rPr>
        <w:t>reject</w:t>
      </w:r>
      <w:r>
        <w:t>. Эти аргументы это тоже методы. И вызываются они</w:t>
      </w:r>
      <w:r w:rsidR="006B0F6C" w:rsidRPr="006B0F6C">
        <w:t xml:space="preserve"> </w:t>
      </w:r>
      <w:r>
        <w:t>в зависимости от того успешно ли завершился запрос на сервер. Если успешно, то по завершении запроса</w:t>
      </w:r>
      <w:r w:rsidR="003F5D94" w:rsidRPr="003F5D94">
        <w:t xml:space="preserve"> </w:t>
      </w:r>
      <w:r>
        <w:t xml:space="preserve">с сервера выполняется метод </w:t>
      </w:r>
      <w:r>
        <w:rPr>
          <w:lang w:val="en-US"/>
        </w:rPr>
        <w:t>resolve</w:t>
      </w:r>
      <w:r w:rsidRPr="00774ED0">
        <w:t xml:space="preserve">, если </w:t>
      </w:r>
      <w:r>
        <w:t xml:space="preserve">запрос на сервер завершился не успешно, то по звершени запроса метод </w:t>
      </w:r>
      <w:r>
        <w:rPr>
          <w:lang w:val="en-US"/>
        </w:rPr>
        <w:t>reject</w:t>
      </w:r>
      <w:r w:rsidRPr="00774ED0">
        <w:t>.</w:t>
      </w:r>
      <w:r w:rsidR="00270EFD" w:rsidRPr="00270EFD">
        <w:t xml:space="preserve"> </w:t>
      </w:r>
      <w:r w:rsidR="00270EFD">
        <w:t xml:space="preserve"> Делается это для того чтобы показать что промис завершился успешно или нет.</w:t>
      </w:r>
    </w:p>
    <w:p w:rsidR="005336E3" w:rsidRPr="00152473" w:rsidRDefault="005336E3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t xml:space="preserve">Если запрос завершился успешно вызовем </w:t>
      </w:r>
      <w:r>
        <w:rPr>
          <w:lang w:val="en-US"/>
        </w:rPr>
        <w:t>resolve</w:t>
      </w:r>
      <w:r w:rsidRPr="005336E3">
        <w:t>(</w:t>
      </w:r>
      <w:r>
        <w:rPr>
          <w:lang w:val="en-US"/>
        </w:rPr>
        <w:t>data</w:t>
      </w:r>
      <w:r w:rsidRPr="005336E3">
        <w:t>)</w:t>
      </w:r>
      <w:r>
        <w:t xml:space="preserve">. В качестве аргумента </w:t>
      </w:r>
      <w:r>
        <w:rPr>
          <w:lang w:val="en-US"/>
        </w:rPr>
        <w:t>data</w:t>
      </w:r>
      <w:r>
        <w:t xml:space="preserve"> передается ответ с сервера(</w:t>
      </w:r>
      <w:r>
        <w:rPr>
          <w:lang w:val="en-US"/>
        </w:rPr>
        <w:t>response</w:t>
      </w:r>
      <w:r>
        <w:t>)</w:t>
      </w:r>
      <w:r w:rsidRPr="005336E3">
        <w:t>.</w:t>
      </w:r>
      <w:r w:rsidR="008A5365" w:rsidRPr="008A5365">
        <w:t xml:space="preserve"> </w:t>
      </w:r>
      <w:r w:rsidR="008A5365">
        <w:t xml:space="preserve">Если вы зывается </w:t>
      </w:r>
      <w:r w:rsidR="008A5365">
        <w:rPr>
          <w:lang w:val="en-US"/>
        </w:rPr>
        <w:t>reject</w:t>
      </w:r>
      <w:r w:rsidR="008A5365">
        <w:t>(</w:t>
      </w:r>
      <w:r w:rsidR="008A5365">
        <w:rPr>
          <w:lang w:val="en-US"/>
        </w:rPr>
        <w:t>error</w:t>
      </w:r>
      <w:r w:rsidR="008A5365">
        <w:t>)</w:t>
      </w:r>
      <w:r w:rsidR="008A5365" w:rsidRPr="008A5365">
        <w:t xml:space="preserve">, </w:t>
      </w:r>
      <w:r w:rsidR="008A5365">
        <w:t>то в качестве параметра можем передать ошибку с сервера</w:t>
      </w:r>
      <w:r w:rsidR="00152473" w:rsidRPr="00152473">
        <w:t>.</w:t>
      </w:r>
    </w:p>
    <w:p w:rsidR="00152473" w:rsidRPr="00152473" w:rsidRDefault="00152473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lastRenderedPageBreak/>
        <w:t xml:space="preserve">Внутри промиса описывается лишь условие когда будет вызван </w:t>
      </w:r>
      <w:r>
        <w:rPr>
          <w:lang w:val="en-US"/>
        </w:rPr>
        <w:t>resolve</w:t>
      </w:r>
      <w:r w:rsidRPr="00774ED0">
        <w:t xml:space="preserve">, </w:t>
      </w:r>
      <w:r>
        <w:rPr>
          <w:lang w:val="en-US"/>
        </w:rPr>
        <w:t>reject</w:t>
      </w:r>
      <w:r>
        <w:t xml:space="preserve">. Но не само тело этих методов. Само тело прописывется отдельно. Для </w:t>
      </w:r>
      <w:r>
        <w:rPr>
          <w:lang w:val="en-US"/>
        </w:rPr>
        <w:t>resolve</w:t>
      </w:r>
      <w:r w:rsidRPr="00152473">
        <w:t xml:space="preserve"> через метод </w:t>
      </w:r>
      <w:r>
        <w:rPr>
          <w:lang w:val="en-US"/>
        </w:rPr>
        <w:t>then</w:t>
      </w:r>
      <w:r w:rsidRPr="00152473">
        <w:t xml:space="preserve">, </w:t>
      </w:r>
      <w:r>
        <w:t xml:space="preserve">для </w:t>
      </w:r>
      <w:r>
        <w:rPr>
          <w:lang w:val="en-US"/>
        </w:rPr>
        <w:t>reject</w:t>
      </w:r>
      <w:r w:rsidRPr="00152473">
        <w:t xml:space="preserve"> </w:t>
      </w:r>
      <w:r>
        <w:t xml:space="preserve">через метод </w:t>
      </w:r>
      <w:r>
        <w:rPr>
          <w:lang w:val="en-US"/>
        </w:rPr>
        <w:t>catch</w:t>
      </w:r>
      <w:r w:rsidRPr="00152473">
        <w:t>.</w:t>
      </w:r>
    </w:p>
    <w:p w:rsidR="00152473" w:rsidRPr="00FC0548" w:rsidRDefault="00152473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>
        <w:rPr>
          <w:lang w:val="en-US"/>
        </w:rPr>
        <w:t>prom.then((res) =&gt; {console.log(res)}</w:t>
      </w:r>
      <w:r w:rsidRPr="00152473">
        <w:rPr>
          <w:lang w:val="en-US"/>
        </w:rPr>
        <w:t xml:space="preserve">  - </w:t>
      </w:r>
      <w:r>
        <w:t>тело</w:t>
      </w:r>
      <w:r w:rsidRPr="00152473">
        <w:rPr>
          <w:lang w:val="en-US"/>
        </w:rPr>
        <w:t xml:space="preserve"> </w:t>
      </w:r>
      <w:r>
        <w:t>метода</w:t>
      </w:r>
      <w:r w:rsidRPr="00152473">
        <w:rPr>
          <w:lang w:val="en-US"/>
        </w:rPr>
        <w:t xml:space="preserve"> </w:t>
      </w:r>
      <w:r>
        <w:rPr>
          <w:lang w:val="en-US"/>
        </w:rPr>
        <w:t>resolve</w:t>
      </w:r>
      <w:r w:rsidR="00FC0548">
        <w:rPr>
          <w:lang w:val="en-US"/>
        </w:rPr>
        <w:t xml:space="preserve">. </w:t>
      </w:r>
      <w:r w:rsidR="00FC0548">
        <w:t xml:space="preserve">Т.е. наша </w:t>
      </w:r>
      <w:r w:rsidR="00FC0548">
        <w:rPr>
          <w:lang w:val="en-US"/>
        </w:rPr>
        <w:t>data</w:t>
      </w:r>
      <w:r w:rsidR="00FC0548">
        <w:t xml:space="preserve"> попадет в </w:t>
      </w:r>
      <w:r w:rsidR="00FC0548">
        <w:rPr>
          <w:lang w:val="en-US"/>
        </w:rPr>
        <w:t>res</w:t>
      </w:r>
    </w:p>
    <w:p w:rsidR="00152473" w:rsidRPr="00B908FD" w:rsidRDefault="00152473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FC0548">
        <w:rPr>
          <w:lang w:val="en-US"/>
        </w:rPr>
        <w:t>.</w:t>
      </w:r>
      <w:r>
        <w:rPr>
          <w:lang w:val="en-US"/>
        </w:rPr>
        <w:t>catch</w:t>
      </w:r>
      <w:r w:rsidRPr="00FC0548">
        <w:rPr>
          <w:lang w:val="en-US"/>
        </w:rPr>
        <w:t>((</w:t>
      </w:r>
      <w:r>
        <w:rPr>
          <w:lang w:val="en-US"/>
        </w:rPr>
        <w:t>err</w:t>
      </w:r>
      <w:r w:rsidRPr="00FC0548">
        <w:rPr>
          <w:lang w:val="en-US"/>
        </w:rPr>
        <w:t>) =&gt; {</w:t>
      </w:r>
      <w:r>
        <w:rPr>
          <w:lang w:val="en-US"/>
        </w:rPr>
        <w:t>console</w:t>
      </w:r>
      <w:r w:rsidRPr="00FC0548">
        <w:rPr>
          <w:lang w:val="en-US"/>
        </w:rPr>
        <w:t>.</w:t>
      </w:r>
      <w:r>
        <w:rPr>
          <w:lang w:val="en-US"/>
        </w:rPr>
        <w:t>log</w:t>
      </w:r>
      <w:r w:rsidRPr="00FC0548">
        <w:rPr>
          <w:lang w:val="en-US"/>
        </w:rPr>
        <w:t>(</w:t>
      </w:r>
      <w:r>
        <w:rPr>
          <w:lang w:val="en-US"/>
        </w:rPr>
        <w:t>err</w:t>
      </w:r>
      <w:r w:rsidRPr="00FC0548">
        <w:rPr>
          <w:lang w:val="en-US"/>
        </w:rPr>
        <w:t xml:space="preserve">)}) - </w:t>
      </w:r>
      <w:r>
        <w:t>тело</w:t>
      </w:r>
      <w:r w:rsidRPr="00FC0548">
        <w:rPr>
          <w:lang w:val="en-US"/>
        </w:rPr>
        <w:t xml:space="preserve"> </w:t>
      </w:r>
      <w:r>
        <w:t>метода</w:t>
      </w:r>
      <w:r w:rsidRPr="00FC0548">
        <w:rPr>
          <w:lang w:val="en-US"/>
        </w:rPr>
        <w:t xml:space="preserve"> </w:t>
      </w:r>
      <w:r>
        <w:rPr>
          <w:lang w:val="en-US"/>
        </w:rPr>
        <w:t>reject</w:t>
      </w:r>
      <w:r w:rsidR="00FC0548">
        <w:rPr>
          <w:lang w:val="en-US"/>
        </w:rPr>
        <w:t>.</w:t>
      </w:r>
      <w:r w:rsidR="00FC0548" w:rsidRPr="00FC0548">
        <w:rPr>
          <w:lang w:val="en-US"/>
        </w:rPr>
        <w:t xml:space="preserve"> </w:t>
      </w:r>
      <w:r w:rsidR="00FC0548">
        <w:t>Т.е. наш</w:t>
      </w:r>
      <w:r w:rsidR="00FC0548" w:rsidRPr="00FC0548">
        <w:t xml:space="preserve"> </w:t>
      </w:r>
      <w:r w:rsidR="00FC0548">
        <w:rPr>
          <w:lang w:val="en-US"/>
        </w:rPr>
        <w:t>error</w:t>
      </w:r>
      <w:r w:rsidR="00FC0548">
        <w:t xml:space="preserve"> попадет в </w:t>
      </w:r>
      <w:r w:rsidR="00FC0548">
        <w:rPr>
          <w:lang w:val="en-US"/>
        </w:rPr>
        <w:t>err</w:t>
      </w:r>
    </w:p>
    <w:p w:rsidR="001A44EF" w:rsidRPr="00B908FD" w:rsidRDefault="001A44EF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</w:p>
    <w:p w:rsidR="001A44EF" w:rsidRPr="0014453A" w:rsidRDefault="001A44EF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PrChange w:id="157" w:author="Novoselov Alexander" w:date="2022-09-16T14:34:00Z">
            <w:rPr>
              <w:lang w:val="en-US"/>
            </w:rPr>
          </w:rPrChange>
        </w:rPr>
      </w:pPr>
      <w:r>
        <w:t>Цепочка</w:t>
      </w:r>
      <w:r w:rsidRPr="0014453A">
        <w:rPr>
          <w:rPrChange w:id="158" w:author="Novoselov Alexander" w:date="2022-09-16T14:34:00Z">
            <w:rPr>
              <w:lang w:val="en-US"/>
            </w:rPr>
          </w:rPrChange>
        </w:rPr>
        <w:t xml:space="preserve"> </w:t>
      </w:r>
      <w:r>
        <w:t>методов</w:t>
      </w:r>
    </w:p>
    <w:p w:rsidR="001A44EF" w:rsidRPr="0014453A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59" w:author="Novoselov Alexander" w:date="2022-09-16T14:34:00Z">
            <w:rPr>
              <w:rFonts w:eastAsia="Times New Roman"/>
              <w:lang w:val="en-US"/>
            </w:rPr>
          </w:rPrChange>
        </w:rPr>
      </w:pPr>
      <w:r w:rsidRPr="0014453A">
        <w:rPr>
          <w:rStyle w:val="HTMLCode"/>
          <w:rFonts w:eastAsiaTheme="minorHAnsi"/>
          <w:rPrChange w:id="160" w:author="Novoselov Alexander" w:date="2022-09-16T14:34:00Z">
            <w:rPr>
              <w:rStyle w:val="HTMLCode"/>
              <w:rFonts w:eastAsiaTheme="minorHAnsi"/>
              <w:lang w:val="en-US"/>
            </w:rPr>
          </w:rPrChange>
        </w:rPr>
        <w:t xml:space="preserve">    </w:t>
      </w:r>
      <w:r>
        <w:rPr>
          <w:rFonts w:eastAsia="Times New Roman"/>
          <w:lang w:val="en-US"/>
        </w:rPr>
        <w:t>prom</w:t>
      </w:r>
      <w:r w:rsidRPr="0014453A">
        <w:rPr>
          <w:rFonts w:eastAsia="Times New Roman"/>
          <w:rPrChange w:id="161" w:author="Novoselov Alexander" w:date="2022-09-16T14:34:00Z">
            <w:rPr>
              <w:rFonts w:eastAsia="Times New Roman"/>
              <w:lang w:val="en-US"/>
            </w:rPr>
          </w:rPrChange>
        </w:rPr>
        <w:t>.</w:t>
      </w:r>
      <w:r>
        <w:rPr>
          <w:rFonts w:eastAsia="Times New Roman"/>
          <w:lang w:val="en-US"/>
        </w:rPr>
        <w:t>then</w:t>
      </w:r>
      <w:r w:rsidRPr="0014453A">
        <w:rPr>
          <w:rFonts w:eastAsia="Times New Roman"/>
          <w:rPrChange w:id="162" w:author="Novoselov Alexander" w:date="2022-09-16T14:34:00Z">
            <w:rPr>
              <w:rFonts w:eastAsia="Times New Roman"/>
              <w:lang w:val="en-US"/>
            </w:rPr>
          </w:rPrChange>
        </w:rPr>
        <w:t>((</w:t>
      </w:r>
      <w:r>
        <w:rPr>
          <w:rFonts w:eastAsia="Times New Roman"/>
          <w:lang w:val="en-US"/>
        </w:rPr>
        <w:t>res</w:t>
      </w:r>
      <w:r w:rsidRPr="0014453A">
        <w:rPr>
          <w:rFonts w:eastAsia="Times New Roman"/>
          <w:rPrChange w:id="163" w:author="Novoselov Alexander" w:date="2022-09-16T14:34:00Z">
            <w:rPr>
              <w:rFonts w:eastAsia="Times New Roman"/>
              <w:lang w:val="en-US"/>
            </w:rPr>
          </w:rPrChange>
        </w:rPr>
        <w:t>) =&gt; {</w:t>
      </w:r>
    </w:p>
    <w:p w:rsidR="001A44EF" w:rsidRPr="0014453A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64" w:author="Novoselov Alexander" w:date="2022-09-16T14:34:00Z">
            <w:rPr>
              <w:rFonts w:eastAsia="Times New Roman"/>
              <w:lang w:val="en-US"/>
            </w:rPr>
          </w:rPrChange>
        </w:rPr>
      </w:pPr>
      <w:r w:rsidRPr="0014453A">
        <w:rPr>
          <w:rFonts w:eastAsia="Times New Roman"/>
          <w:rPrChange w:id="165" w:author="Novoselov Alexander" w:date="2022-09-16T14:34:00Z">
            <w:rPr>
              <w:rFonts w:eastAsia="Times New Roman"/>
              <w:lang w:val="en-US"/>
            </w:rPr>
          </w:rPrChange>
        </w:rPr>
        <w:tab/>
      </w:r>
      <w:r>
        <w:rPr>
          <w:lang w:val="en-US"/>
        </w:rPr>
        <w:t>console</w:t>
      </w:r>
      <w:r w:rsidRPr="0014453A">
        <w:rPr>
          <w:rPrChange w:id="166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log</w:t>
      </w:r>
      <w:r w:rsidRPr="0014453A">
        <w:rPr>
          <w:rPrChange w:id="167" w:author="Novoselov Alexander" w:date="2022-09-16T14:34:00Z">
            <w:rPr>
              <w:lang w:val="en-US"/>
            </w:rPr>
          </w:rPrChange>
        </w:rPr>
        <w:t>(”</w:t>
      </w:r>
      <w:r>
        <w:t>Рузультат</w:t>
      </w:r>
      <w:r w:rsidRPr="0014453A">
        <w:rPr>
          <w:rPrChange w:id="168" w:author="Novoselov Alexander" w:date="2022-09-16T14:34:00Z">
            <w:rPr>
              <w:lang w:val="en-US"/>
            </w:rPr>
          </w:rPrChange>
        </w:rPr>
        <w:t xml:space="preserve">:”, </w:t>
      </w:r>
      <w:r>
        <w:rPr>
          <w:lang w:val="en-US"/>
        </w:rPr>
        <w:t>res</w:t>
      </w:r>
      <w:r w:rsidRPr="0014453A">
        <w:rPr>
          <w:rPrChange w:id="169" w:author="Novoselov Alexander" w:date="2022-09-16T14:34:00Z">
            <w:rPr>
              <w:lang w:val="en-US"/>
            </w:rPr>
          </w:rPrChange>
        </w:rPr>
        <w:t xml:space="preserve">)}   // </w:t>
      </w:r>
      <w:r>
        <w:t>выведет</w:t>
      </w:r>
      <w:r w:rsidRPr="0014453A">
        <w:rPr>
          <w:rPrChange w:id="170" w:author="Novoselov Alexander" w:date="2022-09-16T14:34:00Z">
            <w:rPr>
              <w:lang w:val="en-US"/>
            </w:rPr>
          </w:rPrChange>
        </w:rPr>
        <w:t xml:space="preserve"> </w:t>
      </w:r>
      <w:r>
        <w:t>Рузультат</w:t>
      </w:r>
      <w:r w:rsidRPr="0014453A">
        <w:rPr>
          <w:rPrChange w:id="171" w:author="Novoselov Alexander" w:date="2022-09-16T14:34:00Z">
            <w:rPr>
              <w:lang w:val="en-US"/>
            </w:rPr>
          </w:rPrChange>
        </w:rPr>
        <w:t xml:space="preserve">: + </w:t>
      </w:r>
      <w:r>
        <w:t>что</w:t>
      </w:r>
      <w:r w:rsidRPr="0014453A">
        <w:rPr>
          <w:rPrChange w:id="172" w:author="Novoselov Alexander" w:date="2022-09-16T14:34:00Z">
            <w:rPr>
              <w:lang w:val="en-US"/>
            </w:rPr>
          </w:rPrChange>
        </w:rPr>
        <w:t>-</w:t>
      </w:r>
      <w:r>
        <w:t>то</w:t>
      </w:r>
      <w:r w:rsidRPr="0014453A">
        <w:rPr>
          <w:rPrChange w:id="173" w:author="Novoselov Alexander" w:date="2022-09-16T14:34:00Z">
            <w:rPr>
              <w:lang w:val="en-US"/>
            </w:rPr>
          </w:rPrChange>
        </w:rPr>
        <w:t xml:space="preserve"> </w:t>
      </w:r>
      <w:r>
        <w:t>вместо</w:t>
      </w:r>
      <w:r w:rsidRPr="0014453A">
        <w:rPr>
          <w:rPrChange w:id="174" w:author="Novoselov Alexander" w:date="2022-09-16T14:34:00Z">
            <w:rPr>
              <w:lang w:val="en-US"/>
            </w:rPr>
          </w:rPrChange>
        </w:rPr>
        <w:t xml:space="preserve"> </w:t>
      </w:r>
      <w:r>
        <w:rPr>
          <w:lang w:val="en-US"/>
        </w:rPr>
        <w:t>res</w:t>
      </w:r>
    </w:p>
    <w:p w:rsidR="001A44EF" w:rsidRPr="0014453A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75" w:author="Novoselov Alexander" w:date="2022-09-16T14:34:00Z">
            <w:rPr>
              <w:rFonts w:eastAsia="Times New Roman"/>
              <w:lang w:val="en-US"/>
            </w:rPr>
          </w:rPrChange>
        </w:rPr>
      </w:pPr>
      <w:r w:rsidRPr="0014453A">
        <w:rPr>
          <w:rFonts w:eastAsia="Times New Roman"/>
          <w:rPrChange w:id="176" w:author="Novoselov Alexander" w:date="2022-09-16T14:34:00Z">
            <w:rPr>
              <w:rFonts w:eastAsia="Times New Roman"/>
              <w:lang w:val="en-US"/>
            </w:rPr>
          </w:rPrChange>
        </w:rPr>
        <w:t xml:space="preserve">            }).</w:t>
      </w:r>
      <w:r w:rsidRPr="007D3479">
        <w:rPr>
          <w:rFonts w:eastAsia="Times New Roman"/>
          <w:lang w:val="en-US"/>
        </w:rPr>
        <w:t>then</w:t>
      </w:r>
      <w:r w:rsidRPr="0014453A">
        <w:rPr>
          <w:rFonts w:eastAsia="Times New Roman"/>
          <w:rPrChange w:id="177" w:author="Novoselov Alexander" w:date="2022-09-16T14:34:00Z">
            <w:rPr>
              <w:rFonts w:eastAsia="Times New Roman"/>
              <w:lang w:val="en-US"/>
            </w:rPr>
          </w:rPrChange>
        </w:rPr>
        <w:t>((</w:t>
      </w:r>
      <w:r>
        <w:rPr>
          <w:rFonts w:eastAsia="Times New Roman"/>
          <w:lang w:val="en-US"/>
        </w:rPr>
        <w:t>res</w:t>
      </w:r>
      <w:r w:rsidRPr="0014453A">
        <w:rPr>
          <w:rFonts w:eastAsia="Times New Roman"/>
          <w:rPrChange w:id="178" w:author="Novoselov Alexander" w:date="2022-09-16T14:34:00Z">
            <w:rPr>
              <w:rFonts w:eastAsia="Times New Roman"/>
              <w:lang w:val="en-US"/>
            </w:rPr>
          </w:rPrChange>
        </w:rPr>
        <w:t>1)=&gt;{</w:t>
      </w:r>
    </w:p>
    <w:p w:rsidR="001A44EF" w:rsidRPr="0014453A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79" w:author="Novoselov Alexander" w:date="2022-09-16T14:34:00Z">
            <w:rPr>
              <w:rFonts w:eastAsia="Times New Roman"/>
              <w:lang w:val="en-US"/>
            </w:rPr>
          </w:rPrChange>
        </w:rPr>
      </w:pPr>
      <w:r w:rsidRPr="0014453A">
        <w:rPr>
          <w:rPrChange w:id="180" w:author="Novoselov Alexander" w:date="2022-09-16T14:34:00Z">
            <w:rPr>
              <w:lang w:val="en-US"/>
            </w:rPr>
          </w:rPrChange>
        </w:rPr>
        <w:tab/>
      </w:r>
      <w:r>
        <w:rPr>
          <w:lang w:val="en-US"/>
        </w:rPr>
        <w:t>console</w:t>
      </w:r>
      <w:r w:rsidRPr="0014453A">
        <w:rPr>
          <w:rPrChange w:id="181" w:author="Novoselov Alexander" w:date="2022-09-16T14:34:00Z">
            <w:rPr>
              <w:lang w:val="en-US"/>
            </w:rPr>
          </w:rPrChange>
        </w:rPr>
        <w:t>.</w:t>
      </w:r>
      <w:r>
        <w:rPr>
          <w:lang w:val="en-US"/>
        </w:rPr>
        <w:t>log</w:t>
      </w:r>
      <w:r w:rsidRPr="0014453A">
        <w:rPr>
          <w:rPrChange w:id="182" w:author="Novoselov Alexander" w:date="2022-09-16T14:34:00Z">
            <w:rPr>
              <w:lang w:val="en-US"/>
            </w:rPr>
          </w:rPrChange>
        </w:rPr>
        <w:t>(”</w:t>
      </w:r>
      <w:r>
        <w:t>Рузультат</w:t>
      </w:r>
      <w:r w:rsidRPr="0014453A">
        <w:rPr>
          <w:rPrChange w:id="183" w:author="Novoselov Alexander" w:date="2022-09-16T14:34:00Z">
            <w:rPr>
              <w:lang w:val="en-US"/>
            </w:rPr>
          </w:rPrChange>
        </w:rPr>
        <w:t xml:space="preserve">:”, </w:t>
      </w:r>
      <w:r>
        <w:rPr>
          <w:lang w:val="en-US"/>
        </w:rPr>
        <w:t>res</w:t>
      </w:r>
      <w:r w:rsidRPr="0014453A">
        <w:rPr>
          <w:rPrChange w:id="184" w:author="Novoselov Alexander" w:date="2022-09-16T14:34:00Z">
            <w:rPr>
              <w:lang w:val="en-US"/>
            </w:rPr>
          </w:rPrChange>
        </w:rPr>
        <w:t xml:space="preserve">)}   // </w:t>
      </w:r>
      <w:r>
        <w:t>выведет</w:t>
      </w:r>
      <w:r w:rsidRPr="0014453A">
        <w:rPr>
          <w:rPrChange w:id="185" w:author="Novoselov Alexander" w:date="2022-09-16T14:34:00Z">
            <w:rPr>
              <w:lang w:val="en-US"/>
            </w:rPr>
          </w:rPrChange>
        </w:rPr>
        <w:t xml:space="preserve"> </w:t>
      </w:r>
      <w:r>
        <w:t>Рузультат</w:t>
      </w:r>
      <w:r w:rsidRPr="0014453A">
        <w:rPr>
          <w:rPrChange w:id="186" w:author="Novoselov Alexander" w:date="2022-09-16T14:34:00Z">
            <w:rPr>
              <w:lang w:val="en-US"/>
            </w:rPr>
          </w:rPrChange>
        </w:rPr>
        <w:t xml:space="preserve">: + </w:t>
      </w:r>
      <w:r w:rsidRPr="001A44EF">
        <w:rPr>
          <w:lang w:val="en-US"/>
        </w:rPr>
        <w:t>undefined</w:t>
      </w:r>
    </w:p>
    <w:p w:rsidR="001A44EF" w:rsidRPr="00B908FD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908FD">
        <w:rPr>
          <w:rFonts w:eastAsia="Times New Roman"/>
        </w:rPr>
        <w:t xml:space="preserve">}) </w:t>
      </w:r>
    </w:p>
    <w:p w:rsidR="001A44E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Дело в том что первый</w:t>
      </w:r>
      <w:r w:rsidRPr="001A44E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then</w:t>
      </w:r>
      <w:r w:rsidRPr="001A44EF">
        <w:rPr>
          <w:rFonts w:eastAsia="Times New Roman"/>
        </w:rPr>
        <w:t xml:space="preserve"> </w:t>
      </w:r>
      <w:r>
        <w:rPr>
          <w:rFonts w:eastAsia="Times New Roman"/>
        </w:rPr>
        <w:t xml:space="preserve">получает свой </w:t>
      </w:r>
      <w:r>
        <w:rPr>
          <w:rFonts w:eastAsia="Times New Roman"/>
          <w:lang w:val="en-US"/>
        </w:rPr>
        <w:t>res</w:t>
      </w:r>
      <w:r w:rsidRPr="001A44EF">
        <w:rPr>
          <w:rFonts w:eastAsia="Times New Roman"/>
        </w:rPr>
        <w:t xml:space="preserve"> </w:t>
      </w:r>
      <w:r>
        <w:rPr>
          <w:rFonts w:eastAsia="Times New Roman"/>
        </w:rPr>
        <w:t xml:space="preserve">который передается как </w:t>
      </w:r>
      <w:r>
        <w:rPr>
          <w:rFonts w:eastAsia="Times New Roman"/>
          <w:lang w:val="en-US"/>
        </w:rPr>
        <w:t>data</w:t>
      </w:r>
      <w:r w:rsidRPr="001A44EF">
        <w:rPr>
          <w:rFonts w:eastAsia="Times New Roman"/>
        </w:rPr>
        <w:t xml:space="preserve"> </w:t>
      </w:r>
      <w:r>
        <w:rPr>
          <w:rFonts w:eastAsia="Times New Roman"/>
        </w:rPr>
        <w:t xml:space="preserve">внутри промиса </w:t>
      </w:r>
      <w:r>
        <w:rPr>
          <w:rFonts w:eastAsia="Times New Roman"/>
          <w:lang w:val="en-US"/>
        </w:rPr>
        <w:t>prom</w:t>
      </w:r>
      <w:r>
        <w:rPr>
          <w:rFonts w:eastAsia="Times New Roman"/>
        </w:rPr>
        <w:t xml:space="preserve">(смотри описание выше). Но дальше метод </w:t>
      </w:r>
      <w:r>
        <w:rPr>
          <w:rFonts w:eastAsia="Times New Roman"/>
          <w:lang w:val="en-US"/>
        </w:rPr>
        <w:t>then</w:t>
      </w:r>
      <w:r>
        <w:rPr>
          <w:rFonts w:eastAsia="Times New Roman"/>
        </w:rPr>
        <w:t xml:space="preserve"> после выполнения</w:t>
      </w:r>
      <w:r w:rsidR="005D6814">
        <w:rPr>
          <w:rFonts w:eastAsia="Times New Roman"/>
        </w:rPr>
        <w:t xml:space="preserve"> по умолчанию</w:t>
      </w:r>
      <w:r>
        <w:rPr>
          <w:rFonts w:eastAsia="Times New Roman"/>
        </w:rPr>
        <w:t xml:space="preserve"> передает совершенно новый промис.</w:t>
      </w:r>
    </w:p>
    <w:p w:rsidR="001A44E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b/>
        </w:rPr>
      </w:pPr>
      <w:r>
        <w:rPr>
          <w:rFonts w:eastAsia="Times New Roman"/>
        </w:rPr>
        <w:t xml:space="preserve">Тут наш промис </w:t>
      </w:r>
      <w:r>
        <w:rPr>
          <w:rFonts w:eastAsia="Times New Roman"/>
          <w:lang w:val="en-US"/>
        </w:rPr>
        <w:t>prom</w:t>
      </w:r>
      <w:r w:rsidRPr="007D3479">
        <w:rPr>
          <w:rFonts w:eastAsia="Times New Roman"/>
        </w:rPr>
        <w:t xml:space="preserve"> возвращает другой промис и сразу у него</w:t>
      </w:r>
      <w:r>
        <w:rPr>
          <w:rFonts w:eastAsia="Times New Roman"/>
        </w:rPr>
        <w:t xml:space="preserve">(у этого нового промиса) мы можем вызвать метод </w:t>
      </w:r>
      <w:r>
        <w:rPr>
          <w:rFonts w:eastAsia="Times New Roman"/>
          <w:lang w:val="en-US"/>
        </w:rPr>
        <w:t>then</w:t>
      </w:r>
      <w:r>
        <w:rPr>
          <w:rFonts w:eastAsia="Times New Roman"/>
        </w:rPr>
        <w:t xml:space="preserve">(). Без объявления имени промиса. Это называется </w:t>
      </w:r>
      <w:r w:rsidRPr="00B83E45">
        <w:rPr>
          <w:rFonts w:eastAsia="Times New Roman"/>
          <w:b/>
        </w:rPr>
        <w:t>цепочка</w:t>
      </w:r>
      <w:r>
        <w:rPr>
          <w:rFonts w:eastAsia="Times New Roman"/>
        </w:rPr>
        <w:t>. Мы можем создавать настолько длинную цепочку, насколько нужно.</w:t>
      </w:r>
      <w:r w:rsidRPr="00C34711">
        <w:rPr>
          <w:rFonts w:eastAsia="Times New Roman"/>
        </w:rPr>
        <w:t xml:space="preserve"> </w:t>
      </w:r>
      <w:r w:rsidRPr="00C34711">
        <w:rPr>
          <w:rFonts w:eastAsia="Times New Roman"/>
          <w:b/>
        </w:rPr>
        <w:t>Т.е. асинхронный код будет четко следовать друг за другом.</w:t>
      </w:r>
    </w:p>
    <w:p w:rsidR="001A44E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b/>
        </w:rPr>
      </w:pPr>
    </w:p>
    <w:p w:rsidR="001A44EF" w:rsidRPr="005D6814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И уже в этом новом промисе параметр </w:t>
      </w:r>
      <w:r>
        <w:rPr>
          <w:rFonts w:eastAsia="Times New Roman"/>
          <w:lang w:val="en-US"/>
        </w:rPr>
        <w:t>res</w:t>
      </w:r>
      <w:r w:rsidRPr="001A44EF">
        <w:rPr>
          <w:rFonts w:eastAsia="Times New Roman"/>
        </w:rPr>
        <w:t xml:space="preserve">1 </w:t>
      </w:r>
      <w:r>
        <w:rPr>
          <w:rFonts w:eastAsia="Times New Roman"/>
        </w:rPr>
        <w:t>ничего не</w:t>
      </w:r>
      <w:r w:rsidR="005D6814">
        <w:rPr>
          <w:rFonts w:eastAsia="Times New Roman"/>
        </w:rPr>
        <w:t xml:space="preserve"> </w:t>
      </w:r>
      <w:r>
        <w:rPr>
          <w:rFonts w:eastAsia="Times New Roman"/>
        </w:rPr>
        <w:t xml:space="preserve">получает и поэтому его значение будет </w:t>
      </w:r>
      <w:r>
        <w:rPr>
          <w:rFonts w:eastAsia="Times New Roman"/>
          <w:lang w:val="en-US"/>
        </w:rPr>
        <w:t>undefined</w:t>
      </w:r>
      <w:r w:rsidR="005D6814">
        <w:rPr>
          <w:rFonts w:eastAsia="Times New Roman"/>
        </w:rPr>
        <w:t>. Чтобы этого избежать мы можем передать какие-то данные через return</w:t>
      </w:r>
      <w:r w:rsidR="005D6814" w:rsidRPr="005D6814">
        <w:rPr>
          <w:rFonts w:eastAsia="Times New Roman"/>
        </w:rPr>
        <w:t>.</w:t>
      </w:r>
    </w:p>
    <w:p w:rsidR="005D6814" w:rsidRPr="005D6814" w:rsidRDefault="005D6814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Например,</w:t>
      </w:r>
    </w:p>
    <w:p w:rsidR="001A44EF" w:rsidRPr="001A44E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1A44EF" w:rsidRPr="005D6814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  <w:lang w:val="en-US"/>
        </w:rPr>
        <w:t>prom</w:t>
      </w:r>
      <w:r w:rsidRPr="005D6814">
        <w:rPr>
          <w:rFonts w:eastAsia="Times New Roman"/>
        </w:rPr>
        <w:t>.</w:t>
      </w:r>
      <w:r>
        <w:rPr>
          <w:rFonts w:eastAsia="Times New Roman"/>
          <w:lang w:val="en-US"/>
        </w:rPr>
        <w:t>then</w:t>
      </w:r>
      <w:r w:rsidRPr="005D6814">
        <w:rPr>
          <w:rFonts w:eastAsia="Times New Roman"/>
        </w:rPr>
        <w:t>((</w:t>
      </w:r>
      <w:r>
        <w:rPr>
          <w:rFonts w:eastAsia="Times New Roman"/>
          <w:lang w:val="en-US"/>
        </w:rPr>
        <w:t>res</w:t>
      </w:r>
      <w:r w:rsidRPr="005D6814">
        <w:rPr>
          <w:rFonts w:eastAsia="Times New Roman"/>
        </w:rPr>
        <w:t>) =&gt; {</w:t>
      </w:r>
    </w:p>
    <w:p w:rsidR="001A44EF" w:rsidRPr="008A680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5D6814">
        <w:rPr>
          <w:rFonts w:eastAsia="Times New Roman"/>
        </w:rPr>
        <w:t xml:space="preserve">               </w:t>
      </w:r>
      <w:r w:rsidRPr="008A680F">
        <w:rPr>
          <w:rFonts w:eastAsia="Times New Roman"/>
        </w:rPr>
        <w:t xml:space="preserve">// </w:t>
      </w:r>
      <w:r>
        <w:rPr>
          <w:rFonts w:eastAsia="Times New Roman"/>
        </w:rPr>
        <w:t>return</w:t>
      </w:r>
      <w:r w:rsidRPr="008A680F">
        <w:rPr>
          <w:rFonts w:eastAsia="Times New Roman"/>
        </w:rPr>
        <w:t xml:space="preserve"> </w:t>
      </w:r>
      <w:r w:rsidR="005D6814" w:rsidRPr="005D6814">
        <w:rPr>
          <w:rFonts w:eastAsia="Times New Roman"/>
        </w:rPr>
        <w:t>“123”</w:t>
      </w:r>
      <w:r w:rsidRPr="008A680F">
        <w:rPr>
          <w:rFonts w:eastAsia="Times New Roman"/>
        </w:rPr>
        <w:t>;</w:t>
      </w:r>
      <w:r>
        <w:rPr>
          <w:rFonts w:eastAsia="Times New Roman"/>
        </w:rPr>
        <w:t xml:space="preserve"> - а можем возвращать просто данные и по цепочке с ними работать</w:t>
      </w:r>
    </w:p>
    <w:p w:rsidR="005D6814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83E45">
        <w:rPr>
          <w:rFonts w:eastAsia="Times New Roman"/>
        </w:rPr>
        <w:t xml:space="preserve">    }).</w:t>
      </w:r>
      <w:r w:rsidRPr="007D3479">
        <w:rPr>
          <w:rFonts w:eastAsia="Times New Roman"/>
          <w:lang w:val="en-US"/>
        </w:rPr>
        <w:t>then</w:t>
      </w:r>
      <w:r w:rsidRPr="00B83E45">
        <w:rPr>
          <w:rFonts w:eastAsia="Times New Roman"/>
        </w:rPr>
        <w:t>((</w:t>
      </w:r>
      <w:r>
        <w:rPr>
          <w:rFonts w:eastAsia="Times New Roman"/>
          <w:lang w:val="en-US"/>
        </w:rPr>
        <w:t>res</w:t>
      </w:r>
      <w:r w:rsidR="005D6814">
        <w:rPr>
          <w:rFonts w:eastAsia="Times New Roman"/>
        </w:rPr>
        <w:t>1</w:t>
      </w:r>
      <w:r w:rsidRPr="00B83E45">
        <w:rPr>
          <w:rFonts w:eastAsia="Times New Roman"/>
        </w:rPr>
        <w:t>)=&gt;{</w:t>
      </w:r>
    </w:p>
    <w:p w:rsidR="005D6814" w:rsidRPr="005D6814" w:rsidRDefault="005D6814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ab/>
      </w:r>
      <w:r>
        <w:rPr>
          <w:lang w:val="en-US"/>
        </w:rPr>
        <w:t>console</w:t>
      </w:r>
      <w:r w:rsidRPr="005D6814">
        <w:t>.</w:t>
      </w:r>
      <w:r>
        <w:rPr>
          <w:lang w:val="en-US"/>
        </w:rPr>
        <w:t>log</w:t>
      </w:r>
      <w:r w:rsidRPr="005D6814">
        <w:t>(”</w:t>
      </w:r>
      <w:r>
        <w:t>Рузультат</w:t>
      </w:r>
      <w:r w:rsidRPr="005D6814">
        <w:t xml:space="preserve">:”, </w:t>
      </w:r>
      <w:r>
        <w:rPr>
          <w:lang w:val="en-US"/>
        </w:rPr>
        <w:t>res</w:t>
      </w:r>
      <w:r w:rsidRPr="005D6814">
        <w:t xml:space="preserve">)}   // </w:t>
      </w:r>
      <w:r>
        <w:t>выведет</w:t>
      </w:r>
      <w:r w:rsidRPr="005D6814">
        <w:t xml:space="preserve"> </w:t>
      </w:r>
      <w:r>
        <w:t>Рузультат</w:t>
      </w:r>
      <w:r w:rsidRPr="005D6814">
        <w:t>: + 123</w:t>
      </w:r>
    </w:p>
    <w:p w:rsidR="001A44EF" w:rsidRDefault="001A44EF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83E45">
        <w:rPr>
          <w:rFonts w:eastAsia="Times New Roman"/>
        </w:rPr>
        <w:t>})</w:t>
      </w:r>
      <w:r w:rsidR="005D6814">
        <w:rPr>
          <w:rFonts w:eastAsia="Times New Roman"/>
        </w:rPr>
        <w:t xml:space="preserve"> </w:t>
      </w:r>
    </w:p>
    <w:p w:rsidR="0049492D" w:rsidRDefault="0049492D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49492D" w:rsidRPr="0099076B" w:rsidRDefault="0099076B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b/>
        </w:rPr>
      </w:pPr>
      <w:r w:rsidRPr="0099076B">
        <w:rPr>
          <w:rFonts w:eastAsia="Times New Roman"/>
          <w:b/>
        </w:rPr>
        <w:t xml:space="preserve"> Метод </w:t>
      </w:r>
      <w:r w:rsidR="0049492D" w:rsidRPr="0099076B">
        <w:rPr>
          <w:rFonts w:eastAsia="Times New Roman"/>
          <w:b/>
          <w:lang w:val="en-US"/>
        </w:rPr>
        <w:t>Then</w:t>
      </w:r>
      <w:r w:rsidR="0049492D" w:rsidRPr="0099076B">
        <w:rPr>
          <w:rFonts w:eastAsia="Times New Roman"/>
          <w:b/>
        </w:rPr>
        <w:t xml:space="preserve"> – предполагает что любой возвращенный нами ответ будет автоматически обернут в </w:t>
      </w:r>
      <w:r w:rsidR="0049492D" w:rsidRPr="0099076B">
        <w:rPr>
          <w:rFonts w:eastAsia="Times New Roman"/>
          <w:b/>
          <w:lang w:val="en-US"/>
        </w:rPr>
        <w:t>Promise</w:t>
      </w:r>
    </w:p>
    <w:p w:rsidR="005037E3" w:rsidRPr="00B908FD" w:rsidRDefault="005037E3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5037E3" w:rsidRDefault="005037E3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Т.е. мы сделали запрос на сервер, получили с него какой-то ответ, сделали манипуляции с этим ответом и передали его дальше по цепочке. Мы можем взять какие-то данные из ответа и использовать эти данные для запроса на другой сервер, получить данные с него и передать дальше.</w:t>
      </w:r>
    </w:p>
    <w:p w:rsidR="00EC3F86" w:rsidRDefault="00EC3F86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EC3F86" w:rsidRDefault="00EC3F86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П.С.если вначале указываем</w:t>
      </w:r>
      <w:r w:rsidRPr="00EC3F8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 xml:space="preserve">, а потом </w:t>
      </w:r>
      <w:r>
        <w:rPr>
          <w:rFonts w:eastAsia="Times New Roman"/>
          <w:lang w:val="en-US"/>
        </w:rPr>
        <w:t>then</w:t>
      </w:r>
      <w:r w:rsidRPr="00EC3F86">
        <w:rPr>
          <w:rFonts w:eastAsia="Times New Roman"/>
        </w:rPr>
        <w:t xml:space="preserve"> </w:t>
      </w:r>
      <w:r>
        <w:rPr>
          <w:rFonts w:eastAsia="Times New Roman"/>
        </w:rPr>
        <w:t xml:space="preserve">методы и у нас срабатывает блок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 xml:space="preserve">, то все </w:t>
      </w:r>
      <w:r>
        <w:rPr>
          <w:rFonts w:eastAsia="Times New Roman"/>
          <w:lang w:val="en-US"/>
        </w:rPr>
        <w:t>then</w:t>
      </w:r>
      <w:r w:rsidRPr="00EC3F86">
        <w:rPr>
          <w:rFonts w:eastAsia="Times New Roman"/>
        </w:rPr>
        <w:t xml:space="preserve"> </w:t>
      </w:r>
      <w:r>
        <w:rPr>
          <w:rFonts w:eastAsia="Times New Roman"/>
        </w:rPr>
        <w:t xml:space="preserve">методы после него выполнятся. </w:t>
      </w:r>
    </w:p>
    <w:p w:rsidR="00EC3F86" w:rsidRDefault="00EC3F86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Если мы сначала указали все </w:t>
      </w:r>
      <w:r>
        <w:rPr>
          <w:rFonts w:eastAsia="Times New Roman"/>
          <w:lang w:val="en-US"/>
        </w:rPr>
        <w:t>then</w:t>
      </w:r>
      <w:r w:rsidRPr="00EC3F86">
        <w:rPr>
          <w:rFonts w:eastAsia="Times New Roman"/>
        </w:rPr>
        <w:t xml:space="preserve"> </w:t>
      </w:r>
      <w:r>
        <w:rPr>
          <w:rFonts w:eastAsia="Times New Roman"/>
        </w:rPr>
        <w:t xml:space="preserve">методы, а потом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 xml:space="preserve"> и у нас срабатывает блок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 xml:space="preserve">, то все </w:t>
      </w:r>
      <w:r>
        <w:rPr>
          <w:rFonts w:eastAsia="Times New Roman"/>
          <w:lang w:val="en-US"/>
        </w:rPr>
        <w:t>then</w:t>
      </w:r>
      <w:r w:rsidRPr="00EC3F86">
        <w:rPr>
          <w:rFonts w:eastAsia="Times New Roman"/>
        </w:rPr>
        <w:t xml:space="preserve"> </w:t>
      </w:r>
      <w:r>
        <w:rPr>
          <w:rFonts w:eastAsia="Times New Roman"/>
        </w:rPr>
        <w:t xml:space="preserve">методы пропускаются и выполняется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>, а потом все что после него.</w:t>
      </w:r>
    </w:p>
    <w:p w:rsidR="00AB0788" w:rsidRDefault="00AB0788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AB0788" w:rsidRDefault="00AB0788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Если у нас есть несколько блоков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 xml:space="preserve"> и мы хотим попасть во все этиблоки то мы должны использовать в них вместо </w:t>
      </w:r>
      <w:r>
        <w:rPr>
          <w:rFonts w:eastAsia="Times New Roman"/>
          <w:lang w:val="en-US"/>
        </w:rPr>
        <w:t>return</w:t>
      </w:r>
      <w:r>
        <w:rPr>
          <w:rFonts w:eastAsia="Times New Roman"/>
        </w:rPr>
        <w:t xml:space="preserve"> выражение </w:t>
      </w:r>
      <w:r>
        <w:rPr>
          <w:rFonts w:eastAsia="Times New Roman"/>
          <w:lang w:val="en-US"/>
        </w:rPr>
        <w:t>throw</w:t>
      </w:r>
      <w:r w:rsidRPr="00AB0788">
        <w:rPr>
          <w:rFonts w:eastAsia="Times New Roman"/>
        </w:rPr>
        <w:t xml:space="preserve"> ‘</w:t>
      </w:r>
      <w:r>
        <w:rPr>
          <w:rFonts w:eastAsia="Times New Roman"/>
        </w:rPr>
        <w:t>данные что передаем дальше</w:t>
      </w:r>
      <w:r w:rsidRPr="00AB0788">
        <w:rPr>
          <w:rFonts w:eastAsia="Times New Roman"/>
        </w:rPr>
        <w:t>’</w:t>
      </w:r>
    </w:p>
    <w:p w:rsidR="00B23341" w:rsidRDefault="00B23341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B23341" w:rsidRDefault="00B23341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DD4DE1">
        <w:rPr>
          <w:rFonts w:eastAsia="Times New Roman"/>
        </w:rPr>
        <w:t>////////////////////////</w:t>
      </w:r>
    </w:p>
    <w:p w:rsidR="00DD4DE1" w:rsidRDefault="00DD4DE1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Style w:val="font-weight-bold"/>
        </w:rPr>
        <w:t>Promise (промисы, обещания)</w:t>
      </w:r>
      <w:r>
        <w:t xml:space="preserve"> – это специальный объект и набор методов в JavaScript для удобного написания асинхронного кода.</w:t>
      </w:r>
    </w:p>
    <w:p w:rsidR="008A05E6" w:rsidRPr="00DD4DE1" w:rsidRDefault="008A05E6" w:rsidP="001A44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lastRenderedPageBreak/>
        <w:t>В отличие от обратных вызовов промисы позволяют решать асинхронные задачи значительно проще без создания большого количества вложенностей одних функций в другие.</w:t>
      </w:r>
    </w:p>
    <w:p w:rsidR="00DD4DE1" w:rsidRDefault="00DD4DE1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DD4DE1">
        <w:rPr>
          <w:rFonts w:eastAsia="Times New Roman"/>
        </w:rPr>
        <w:t>Просмис – это некое обещание. Мы обещаем в будущем</w:t>
      </w:r>
      <w:r w:rsidR="00B908FD" w:rsidRPr="00B908FD">
        <w:rPr>
          <w:rFonts w:eastAsia="Times New Roman"/>
        </w:rPr>
        <w:t xml:space="preserve"> </w:t>
      </w:r>
      <w:r w:rsidRPr="00DD4DE1">
        <w:rPr>
          <w:rFonts w:eastAsia="Times New Roman"/>
        </w:rPr>
        <w:t>что-то выполнить или нет в зависимости от услови</w:t>
      </w:r>
      <w:r>
        <w:rPr>
          <w:rFonts w:eastAsia="Times New Roman"/>
        </w:rPr>
        <w:t xml:space="preserve">й. Я обещаю дать сыну 100 </w:t>
      </w:r>
      <w:r w:rsidRPr="00DD4DE1">
        <w:rPr>
          <w:rFonts w:eastAsia="Times New Roman"/>
        </w:rPr>
        <w:t xml:space="preserve">$ если он в будущем получит 5 за экзамен или ничего не дам, если получит не 5. </w:t>
      </w:r>
    </w:p>
    <w:p w:rsidR="00DD4DE1" w:rsidRPr="00DD4DE1" w:rsidRDefault="00DD4DE1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DD4DE1">
        <w:rPr>
          <w:rFonts w:eastAsia="Times New Roman"/>
        </w:rPr>
        <w:t>В данный момент вы находитесь в состоянии ожидания, т.к. не знаете какую отметку вы получите, а следовательно, не знаете получите ли вы бонус в размере 100$.</w:t>
      </w:r>
    </w:p>
    <w:p w:rsidR="00DD4DE1" w:rsidRDefault="00DD4DE1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DD4DE1">
        <w:rPr>
          <w:rFonts w:eastAsia="Times New Roman"/>
        </w:rPr>
        <w:t>Но как только вы получите отметку по экзамену, обещание завершится. Далее в зависимости от того успешно оно завершилось или нет будет зависеть получите ли вы 100$ или нет.</w:t>
      </w:r>
    </w:p>
    <w:p w:rsidR="008A05E6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067F54" w:rsidRPr="00067F54" w:rsidRDefault="00067F5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b/>
        </w:rPr>
      </w:pPr>
      <w:r w:rsidRPr="00067F54">
        <w:rPr>
          <w:rFonts w:eastAsia="Times New Roman"/>
          <w:b/>
        </w:rPr>
        <w:t>Как выполняется промис</w:t>
      </w:r>
    </w:p>
    <w:p w:rsidR="00067F54" w:rsidRPr="00067F54" w:rsidRDefault="00067F5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067F54" w:rsidRPr="00B908FD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067F54">
        <w:rPr>
          <w:rFonts w:eastAsia="Times New Roman"/>
          <w:lang w:val="en-US"/>
        </w:rPr>
        <w:t>const</w:t>
      </w:r>
      <w:r w:rsidRPr="00B908FD">
        <w:rPr>
          <w:rFonts w:eastAsia="Times New Roman"/>
        </w:rPr>
        <w:t xml:space="preserve"> </w:t>
      </w:r>
      <w:r w:rsidRPr="00067F54">
        <w:rPr>
          <w:rFonts w:eastAsia="Times New Roman"/>
          <w:lang w:val="en-US"/>
        </w:rPr>
        <w:t>passexam</w:t>
      </w:r>
      <w:r w:rsidRPr="00B908FD">
        <w:rPr>
          <w:rFonts w:eastAsia="Times New Roman"/>
        </w:rPr>
        <w:t xml:space="preserve"> = </w:t>
      </w:r>
      <w:r w:rsidRPr="00067F54">
        <w:rPr>
          <w:rFonts w:eastAsia="Times New Roman"/>
          <w:lang w:val="en-US"/>
        </w:rPr>
        <w:t>true</w:t>
      </w:r>
      <w:r w:rsidRPr="00B908FD">
        <w:rPr>
          <w:rFonts w:eastAsia="Times New Roman"/>
        </w:rPr>
        <w:t>;</w:t>
      </w:r>
    </w:p>
    <w:p w:rsidR="00067F54" w:rsidRPr="0014453A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  <w:rPrChange w:id="187" w:author="Novoselov Alexander" w:date="2022-09-16T14:35:00Z">
            <w:rPr>
              <w:rFonts w:eastAsia="Times New Roman"/>
            </w:rPr>
          </w:rPrChange>
        </w:rPr>
      </w:pPr>
      <w:r w:rsidRPr="0014453A">
        <w:rPr>
          <w:rFonts w:eastAsia="Times New Roman"/>
          <w:lang w:val="en-US"/>
          <w:rPrChange w:id="188" w:author="Novoselov Alexander" w:date="2022-09-16T14:35:00Z">
            <w:rPr>
              <w:rFonts w:eastAsia="Times New Roman"/>
            </w:rPr>
          </w:rPrChange>
        </w:rPr>
        <w:t xml:space="preserve">// </w:t>
      </w:r>
      <w:r w:rsidRPr="00067F54">
        <w:rPr>
          <w:rFonts w:eastAsia="Times New Roman"/>
        </w:rPr>
        <w:t>промис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>const result = new Promise((resolve, reject) =&gt; {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setTimeout(() =&gt; {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  passexam ? resolve('</w:t>
      </w:r>
      <w:r w:rsidRPr="00067F54">
        <w:rPr>
          <w:rFonts w:eastAsia="Times New Roman"/>
        </w:rPr>
        <w:t>Папа</w:t>
      </w:r>
      <w:r w:rsidRPr="00067F54">
        <w:rPr>
          <w:rFonts w:eastAsia="Times New Roman"/>
          <w:lang w:val="en-US"/>
        </w:rPr>
        <w:t xml:space="preserve"> </w:t>
      </w:r>
      <w:r w:rsidRPr="00067F54">
        <w:rPr>
          <w:rFonts w:eastAsia="Times New Roman"/>
        </w:rPr>
        <w:t>подарил</w:t>
      </w:r>
      <w:r w:rsidRPr="00067F54">
        <w:rPr>
          <w:rFonts w:eastAsia="Times New Roman"/>
          <w:lang w:val="en-US"/>
        </w:rPr>
        <w:t xml:space="preserve"> 100$.') : reject('</w:t>
      </w:r>
      <w:r w:rsidRPr="00067F54">
        <w:rPr>
          <w:rFonts w:eastAsia="Times New Roman"/>
        </w:rPr>
        <w:t>Папа</w:t>
      </w:r>
      <w:r w:rsidRPr="00067F54">
        <w:rPr>
          <w:rFonts w:eastAsia="Times New Roman"/>
          <w:lang w:val="en-US"/>
        </w:rPr>
        <w:t xml:space="preserve"> </w:t>
      </w:r>
      <w:r w:rsidRPr="00067F54">
        <w:rPr>
          <w:rFonts w:eastAsia="Times New Roman"/>
        </w:rPr>
        <w:t>не</w:t>
      </w:r>
      <w:r w:rsidRPr="00067F54">
        <w:rPr>
          <w:rFonts w:eastAsia="Times New Roman"/>
          <w:lang w:val="en-US"/>
        </w:rPr>
        <w:t xml:space="preserve"> </w:t>
      </w:r>
      <w:r w:rsidRPr="00067F54">
        <w:rPr>
          <w:rFonts w:eastAsia="Times New Roman"/>
        </w:rPr>
        <w:t>подарил</w:t>
      </w:r>
      <w:r w:rsidRPr="00067F54">
        <w:rPr>
          <w:rFonts w:eastAsia="Times New Roman"/>
          <w:lang w:val="en-US"/>
        </w:rPr>
        <w:t xml:space="preserve"> 100$.');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}, 10000);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>});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>console.log('222');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>result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.then(value =&gt; {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  console.log(result);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  console.log(value);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})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.catch(value =&gt; {</w:t>
      </w:r>
    </w:p>
    <w:p w:rsidR="00067F54" w:rsidRP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  console.log(result);</w:t>
      </w:r>
    </w:p>
    <w:p w:rsidR="00067F54" w:rsidRPr="00B908FD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067F54">
        <w:rPr>
          <w:rFonts w:eastAsia="Times New Roman"/>
          <w:lang w:val="en-US"/>
        </w:rPr>
        <w:t xml:space="preserve">    </w:t>
      </w:r>
      <w:r w:rsidRPr="00B908FD">
        <w:rPr>
          <w:rFonts w:eastAsia="Times New Roman"/>
          <w:lang w:val="en-US"/>
        </w:rPr>
        <w:t>console.error(value);</w:t>
      </w:r>
    </w:p>
    <w:p w:rsidR="00067F54" w:rsidRPr="00B908FD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B908FD">
        <w:rPr>
          <w:rFonts w:eastAsia="Times New Roman"/>
          <w:lang w:val="en-US"/>
        </w:rPr>
        <w:t xml:space="preserve">  });</w:t>
      </w:r>
    </w:p>
    <w:p w:rsidR="00067F54" w:rsidRPr="00B908FD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8A05E6" w:rsidRPr="00B908FD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B908FD">
        <w:rPr>
          <w:rFonts w:eastAsia="Times New Roman"/>
          <w:lang w:val="en-US"/>
        </w:rPr>
        <w:t xml:space="preserve">  console.log('333');</w:t>
      </w:r>
    </w:p>
    <w:p w:rsidR="008A05E6" w:rsidRPr="00B908FD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067F54" w:rsidRDefault="00067F54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Сначала</w:t>
      </w:r>
      <w:r w:rsidRPr="0014453A">
        <w:rPr>
          <w:rFonts w:eastAsia="Times New Roman"/>
          <w:rPrChange w:id="189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попадаем</w:t>
      </w:r>
      <w:r w:rsidRPr="0014453A">
        <w:rPr>
          <w:rFonts w:eastAsia="Times New Roman"/>
          <w:rPrChange w:id="190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в</w:t>
      </w:r>
      <w:r w:rsidRPr="0014453A">
        <w:rPr>
          <w:rFonts w:eastAsia="Times New Roman"/>
          <w:rPrChange w:id="191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строку</w:t>
      </w:r>
      <w:r w:rsidRPr="0014453A">
        <w:rPr>
          <w:rFonts w:eastAsia="Times New Roman"/>
          <w:rPrChange w:id="192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067F54">
        <w:rPr>
          <w:rFonts w:eastAsia="Times New Roman"/>
          <w:lang w:val="en-US"/>
        </w:rPr>
        <w:t>const</w:t>
      </w:r>
      <w:r w:rsidRPr="0014453A">
        <w:rPr>
          <w:rFonts w:eastAsia="Times New Roman"/>
          <w:rPrChange w:id="193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067F54">
        <w:rPr>
          <w:rFonts w:eastAsia="Times New Roman"/>
          <w:lang w:val="en-US"/>
        </w:rPr>
        <w:t>result</w:t>
      </w:r>
      <w:r w:rsidRPr="0014453A">
        <w:rPr>
          <w:rFonts w:eastAsia="Times New Roman"/>
          <w:rPrChange w:id="194" w:author="Novoselov Alexander" w:date="2022-09-16T14:35:00Z">
            <w:rPr>
              <w:rFonts w:eastAsia="Times New Roman"/>
              <w:lang w:val="en-US"/>
            </w:rPr>
          </w:rPrChange>
        </w:rPr>
        <w:t xml:space="preserve"> = </w:t>
      </w:r>
      <w:r w:rsidRPr="00067F54">
        <w:rPr>
          <w:rFonts w:eastAsia="Times New Roman"/>
          <w:lang w:val="en-US"/>
        </w:rPr>
        <w:t>new</w:t>
      </w:r>
      <w:r w:rsidRPr="0014453A">
        <w:rPr>
          <w:rFonts w:eastAsia="Times New Roman"/>
          <w:rPrChange w:id="195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067F54">
        <w:rPr>
          <w:rFonts w:eastAsia="Times New Roman"/>
          <w:lang w:val="en-US"/>
        </w:rPr>
        <w:t>Promise</w:t>
      </w:r>
      <w:r w:rsidRPr="0014453A">
        <w:rPr>
          <w:rFonts w:eastAsia="Times New Roman"/>
          <w:rPrChange w:id="196" w:author="Novoselov Alexander" w:date="2022-09-16T14:35:00Z">
            <w:rPr>
              <w:rFonts w:eastAsia="Times New Roman"/>
              <w:lang w:val="en-US"/>
            </w:rPr>
          </w:rPrChange>
        </w:rPr>
        <w:t xml:space="preserve">. </w:t>
      </w:r>
      <w:r>
        <w:rPr>
          <w:rFonts w:eastAsia="Times New Roman"/>
        </w:rPr>
        <w:t xml:space="preserve">Тут инициализируется новый промис, значение = </w:t>
      </w:r>
      <w:r>
        <w:rPr>
          <w:rFonts w:eastAsia="Times New Roman"/>
          <w:lang w:val="en-US"/>
        </w:rPr>
        <w:t>undefined</w:t>
      </w:r>
      <w:r w:rsidRPr="00067F54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запускаем строку </w:t>
      </w:r>
      <w:r w:rsidRPr="00067F54">
        <w:rPr>
          <w:rFonts w:eastAsia="Times New Roman"/>
          <w:lang w:val="en-US"/>
        </w:rPr>
        <w:t>setTimeout</w:t>
      </w:r>
      <w:r w:rsidRPr="00067F54">
        <w:rPr>
          <w:rFonts w:eastAsia="Times New Roman"/>
        </w:rPr>
        <w:t>(()</w:t>
      </w:r>
      <w:r>
        <w:rPr>
          <w:rFonts w:eastAsia="Times New Roman"/>
        </w:rPr>
        <w:t xml:space="preserve">  выполнения асинхронного кода, в этот момент значение = </w:t>
      </w:r>
      <w:r>
        <w:rPr>
          <w:rFonts w:eastAsia="Times New Roman"/>
          <w:lang w:val="en-US"/>
        </w:rPr>
        <w:t>undefined</w:t>
      </w:r>
      <w:r>
        <w:rPr>
          <w:rFonts w:eastAsia="Times New Roman"/>
        </w:rPr>
        <w:t xml:space="preserve">. Далее мы выходим из промиса и продолжаем деалать наш синхронный код переходя к строчке </w:t>
      </w:r>
      <w:r w:rsidRPr="00067F54">
        <w:rPr>
          <w:rFonts w:eastAsia="Times New Roman"/>
          <w:lang w:val="en-US"/>
        </w:rPr>
        <w:t>console</w:t>
      </w:r>
      <w:r w:rsidRPr="00067F54">
        <w:rPr>
          <w:rFonts w:eastAsia="Times New Roman"/>
        </w:rPr>
        <w:t>.</w:t>
      </w:r>
      <w:r w:rsidRPr="00067F54">
        <w:rPr>
          <w:rFonts w:eastAsia="Times New Roman"/>
          <w:lang w:val="en-US"/>
        </w:rPr>
        <w:t>log</w:t>
      </w:r>
      <w:r w:rsidRPr="00067F54">
        <w:rPr>
          <w:rFonts w:eastAsia="Times New Roman"/>
        </w:rPr>
        <w:t>('222');</w:t>
      </w:r>
      <w:r>
        <w:rPr>
          <w:rFonts w:eastAsia="Times New Roman"/>
        </w:rPr>
        <w:t xml:space="preserve"> Как только мы вышли из промиса, то состояние у него меняется на </w:t>
      </w:r>
      <w:r>
        <w:rPr>
          <w:rFonts w:eastAsia="Times New Roman"/>
          <w:lang w:val="en-US"/>
        </w:rPr>
        <w:t>state</w:t>
      </w:r>
      <w:r w:rsidRPr="00067F54">
        <w:rPr>
          <w:rFonts w:eastAsia="Times New Roman"/>
        </w:rPr>
        <w:t xml:space="preserve">: </w:t>
      </w:r>
      <w:r>
        <w:rPr>
          <w:rFonts w:eastAsia="Times New Roman"/>
          <w:lang w:val="en-US"/>
        </w:rPr>
        <w:t>pending</w:t>
      </w:r>
      <w:r w:rsidRPr="00067F54">
        <w:rPr>
          <w:rFonts w:eastAsia="Times New Roman"/>
        </w:rPr>
        <w:t xml:space="preserve"> </w:t>
      </w:r>
      <w:r>
        <w:rPr>
          <w:rFonts w:eastAsia="Times New Roman"/>
        </w:rPr>
        <w:t>–</w:t>
      </w:r>
      <w:r w:rsidRPr="00067F54">
        <w:rPr>
          <w:rFonts w:eastAsia="Times New Roman"/>
        </w:rPr>
        <w:t xml:space="preserve"> </w:t>
      </w:r>
      <w:r>
        <w:rPr>
          <w:rFonts w:eastAsia="Times New Roman"/>
        </w:rPr>
        <w:t xml:space="preserve">ожидание. Т.е. наш промис ждет выполнения асинхронного кода, ждет ответа. В это время продолжается выполнятся синхронный код и мы переходим к строке </w:t>
      </w:r>
      <w:r w:rsidRPr="00067F54">
        <w:rPr>
          <w:rFonts w:eastAsia="Times New Roman"/>
        </w:rPr>
        <w:t>console.log('333');</w:t>
      </w:r>
      <w:r>
        <w:rPr>
          <w:rFonts w:eastAsia="Times New Roman"/>
        </w:rPr>
        <w:t xml:space="preserve"> (и далее идем по коду, если бы были еще строки)</w:t>
      </w:r>
      <w:r w:rsidR="00A52037">
        <w:rPr>
          <w:rFonts w:eastAsia="Times New Roman"/>
        </w:rPr>
        <w:t>.</w:t>
      </w:r>
    </w:p>
    <w:p w:rsidR="004A2A38" w:rsidRDefault="00A52037" w:rsidP="00067F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Как только ответ получен (например </w:t>
      </w:r>
      <w:r w:rsidRPr="00067F54">
        <w:rPr>
          <w:rFonts w:eastAsia="Times New Roman"/>
          <w:lang w:val="en-US"/>
        </w:rPr>
        <w:t>setTimeout</w:t>
      </w:r>
      <w:r>
        <w:rPr>
          <w:rFonts w:eastAsia="Times New Roman"/>
        </w:rPr>
        <w:t xml:space="preserve"> выполнился или пришел ответ с сервера) выполнится одна из функций в зависимости от ответа resole</w:t>
      </w:r>
      <w:r w:rsidRPr="00A52037">
        <w:rPr>
          <w:rFonts w:eastAsia="Times New Roman"/>
        </w:rPr>
        <w:t xml:space="preserve">()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reject</w:t>
      </w:r>
      <w:r w:rsidRPr="00A52037">
        <w:rPr>
          <w:rFonts w:eastAsia="Times New Roman"/>
        </w:rPr>
        <w:t xml:space="preserve">(). </w:t>
      </w:r>
      <w:r>
        <w:rPr>
          <w:rFonts w:eastAsia="Times New Roman"/>
        </w:rPr>
        <w:t xml:space="preserve">Как только выполнилась одна из этих функций это поменяет состояние нашего промиса. </w:t>
      </w:r>
    </w:p>
    <w:p w:rsidR="008A05E6" w:rsidRPr="004A2A38" w:rsidRDefault="00A52037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>
        <w:rPr>
          <w:rFonts w:eastAsia="Times New Roman"/>
        </w:rPr>
        <w:t>Выполнилось resole</w:t>
      </w:r>
      <w:r w:rsidRPr="00A52037">
        <w:rPr>
          <w:rFonts w:eastAsia="Times New Roman"/>
        </w:rPr>
        <w:t>()</w:t>
      </w:r>
      <w:r>
        <w:rPr>
          <w:rFonts w:eastAsia="Times New Roman"/>
        </w:rPr>
        <w:t xml:space="preserve">, </w:t>
      </w:r>
    </w:p>
    <w:p w:rsidR="008A05E6" w:rsidRDefault="00BC7777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pict>
          <v:shape id="_x0000_i1029" type="#_x0000_t75" style="width:148.1pt;height:48.9pt">
            <v:imagedata r:id="rId38" o:title="2"/>
          </v:shape>
        </w:pict>
      </w:r>
    </w:p>
    <w:p w:rsidR="008A05E6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A52037" w:rsidRDefault="00A52037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>
        <w:rPr>
          <w:rFonts w:eastAsia="Times New Roman"/>
        </w:rPr>
        <w:t xml:space="preserve">Если выполнилось </w:t>
      </w:r>
      <w:r>
        <w:rPr>
          <w:rFonts w:eastAsia="Times New Roman"/>
          <w:lang w:val="en-US"/>
        </w:rPr>
        <w:t>reject</w:t>
      </w:r>
      <w:r>
        <w:rPr>
          <w:rFonts w:eastAsia="Times New Roman"/>
        </w:rPr>
        <w:t>()</w:t>
      </w:r>
    </w:p>
    <w:p w:rsidR="00A52037" w:rsidRDefault="00BC7777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lastRenderedPageBreak/>
        <w:pict>
          <v:shape id="_x0000_i1030" type="#_x0000_t75" style="width:154.2pt;height:48.9pt">
            <v:imagedata r:id="rId39" o:title="3"/>
          </v:shape>
        </w:pict>
      </w:r>
    </w:p>
    <w:p w:rsidR="004A2A38" w:rsidRDefault="004A2A38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4A2A38" w:rsidRPr="00F82998" w:rsidRDefault="004A2A38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Теперь наш промис завершился и содержит</w:t>
      </w:r>
      <w:r w:rsidR="00151FD0">
        <w:rPr>
          <w:rFonts w:eastAsia="Times New Roman"/>
        </w:rPr>
        <w:t xml:space="preserve"> какой-то ответ(положительный или отрицательный) Далее мы переходим к строке с методами </w:t>
      </w:r>
      <w:r w:rsidR="00F82998">
        <w:rPr>
          <w:rFonts w:eastAsia="Times New Roman"/>
          <w:lang w:val="en-US"/>
        </w:rPr>
        <w:t>then</w:t>
      </w:r>
      <w:r w:rsidR="00F82998" w:rsidRPr="00151FD0">
        <w:rPr>
          <w:rFonts w:eastAsia="Times New Roman"/>
        </w:rPr>
        <w:t xml:space="preserve"> </w:t>
      </w:r>
      <w:r w:rsidR="00F82998">
        <w:rPr>
          <w:rFonts w:eastAsia="Times New Roman"/>
          <w:lang w:val="en-US"/>
        </w:rPr>
        <w:t>catch</w:t>
      </w:r>
      <w:r w:rsidR="00F82998">
        <w:rPr>
          <w:rFonts w:eastAsia="Times New Roman"/>
        </w:rPr>
        <w:t xml:space="preserve"> </w:t>
      </w:r>
      <w:r w:rsidR="00151FD0">
        <w:rPr>
          <w:rFonts w:eastAsia="Times New Roman"/>
        </w:rPr>
        <w:t>и</w:t>
      </w:r>
      <w:r>
        <w:rPr>
          <w:rFonts w:eastAsia="Times New Roman"/>
        </w:rPr>
        <w:t xml:space="preserve"> </w:t>
      </w:r>
      <w:r w:rsidR="00151FD0">
        <w:rPr>
          <w:rFonts w:eastAsia="Times New Roman"/>
        </w:rPr>
        <w:t xml:space="preserve">в зависимости от этого ответа будет вызываться метод </w:t>
      </w:r>
      <w:r w:rsidR="00151FD0">
        <w:rPr>
          <w:rFonts w:eastAsia="Times New Roman"/>
          <w:lang w:val="en-US"/>
        </w:rPr>
        <w:t>then</w:t>
      </w:r>
      <w:r w:rsidR="00151FD0" w:rsidRPr="00151FD0">
        <w:rPr>
          <w:rFonts w:eastAsia="Times New Roman"/>
        </w:rPr>
        <w:t xml:space="preserve"> </w:t>
      </w:r>
      <w:r w:rsidR="00151FD0">
        <w:rPr>
          <w:rFonts w:eastAsia="Times New Roman"/>
        </w:rPr>
        <w:t>или catch</w:t>
      </w:r>
      <w:r w:rsidR="00151FD0" w:rsidRPr="00151FD0">
        <w:rPr>
          <w:rFonts w:eastAsia="Times New Roman"/>
        </w:rPr>
        <w:t xml:space="preserve">. </w:t>
      </w:r>
      <w:r w:rsidR="00F82998">
        <w:rPr>
          <w:rFonts w:eastAsia="Times New Roman"/>
        </w:rPr>
        <w:t xml:space="preserve">В </w:t>
      </w:r>
      <w:r w:rsidR="00F82998">
        <w:rPr>
          <w:rFonts w:eastAsia="Times New Roman"/>
          <w:lang w:val="en-US"/>
        </w:rPr>
        <w:t>value</w:t>
      </w:r>
      <w:r w:rsidR="00F82998" w:rsidRPr="00F82998">
        <w:rPr>
          <w:rFonts w:eastAsia="Times New Roman"/>
        </w:rPr>
        <w:t xml:space="preserve"> </w:t>
      </w:r>
      <w:r w:rsidR="00F82998">
        <w:rPr>
          <w:rFonts w:eastAsia="Times New Roman"/>
        </w:rPr>
        <w:t>хранится то, что мы передали в качестве параметра в resole</w:t>
      </w:r>
      <w:r w:rsidR="00F82998" w:rsidRPr="00A52037">
        <w:rPr>
          <w:rFonts w:eastAsia="Times New Roman"/>
        </w:rPr>
        <w:t>(</w:t>
      </w:r>
      <w:r w:rsidR="00F82998">
        <w:rPr>
          <w:rFonts w:eastAsia="Times New Roman"/>
        </w:rPr>
        <w:t>Папа подарил 100$</w:t>
      </w:r>
      <w:r w:rsidR="00F82998" w:rsidRPr="00A52037">
        <w:rPr>
          <w:rFonts w:eastAsia="Times New Roman"/>
        </w:rPr>
        <w:t xml:space="preserve">) </w:t>
      </w:r>
      <w:r w:rsidR="00F82998">
        <w:rPr>
          <w:rFonts w:eastAsia="Times New Roman"/>
        </w:rPr>
        <w:t xml:space="preserve">или </w:t>
      </w:r>
      <w:r w:rsidR="00F82998">
        <w:rPr>
          <w:rFonts w:eastAsia="Times New Roman"/>
          <w:lang w:val="en-US"/>
        </w:rPr>
        <w:t>reject</w:t>
      </w:r>
      <w:r w:rsidR="00F82998" w:rsidRPr="00A52037">
        <w:rPr>
          <w:rFonts w:eastAsia="Times New Roman"/>
        </w:rPr>
        <w:t>(</w:t>
      </w:r>
      <w:r w:rsidR="00F82998" w:rsidRPr="00F82998">
        <w:rPr>
          <w:rFonts w:eastAsia="Times New Roman"/>
        </w:rPr>
        <w:t>Папа не подарил 100$.</w:t>
      </w:r>
      <w:r w:rsidR="00F82998" w:rsidRPr="00A52037">
        <w:rPr>
          <w:rFonts w:eastAsia="Times New Roman"/>
        </w:rPr>
        <w:t>).</w:t>
      </w:r>
    </w:p>
    <w:p w:rsidR="00F82998" w:rsidRDefault="00F82998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4A2A38" w:rsidRPr="004A2A38" w:rsidRDefault="00F82998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C0412D">
        <w:rPr>
          <w:rFonts w:eastAsia="Times New Roman"/>
          <w:u w:val="single"/>
        </w:rPr>
        <w:t>Краткая версия.</w:t>
      </w:r>
      <w:r>
        <w:rPr>
          <w:rFonts w:eastAsia="Times New Roman"/>
        </w:rPr>
        <w:t xml:space="preserve"> Пока промис ожидает ответа он пендинг</w:t>
      </w:r>
      <w:r w:rsidRPr="00F82998">
        <w:rPr>
          <w:rFonts w:eastAsia="Times New Roman"/>
        </w:rPr>
        <w:t xml:space="preserve">. </w:t>
      </w:r>
      <w:r>
        <w:rPr>
          <w:rFonts w:eastAsia="Times New Roman"/>
        </w:rPr>
        <w:t xml:space="preserve">Как только ответ пришел он становится </w:t>
      </w:r>
      <w:r>
        <w:rPr>
          <w:rFonts w:eastAsia="Times New Roman"/>
          <w:lang w:val="en-US"/>
        </w:rPr>
        <w:t>fulfield</w:t>
      </w:r>
      <w:r w:rsidRPr="00F82998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rejected</w:t>
      </w:r>
      <w:r>
        <w:rPr>
          <w:rFonts w:eastAsia="Times New Roman"/>
        </w:rPr>
        <w:t>. Дале</w:t>
      </w:r>
      <w:r w:rsidR="00C0412D">
        <w:rPr>
          <w:rFonts w:eastAsia="Times New Roman"/>
        </w:rPr>
        <w:t>е</w:t>
      </w:r>
      <w:r>
        <w:rPr>
          <w:rFonts w:eastAsia="Times New Roman"/>
        </w:rPr>
        <w:t xml:space="preserve"> в зависимости от этих ответов выбирается метод</w:t>
      </w:r>
      <w:r w:rsidRPr="00F8299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then</w:t>
      </w:r>
      <w:r>
        <w:rPr>
          <w:rFonts w:eastAsia="Times New Roman"/>
        </w:rPr>
        <w:t xml:space="preserve"> или</w:t>
      </w:r>
      <w:r w:rsidRPr="00151FD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catch</w:t>
      </w:r>
      <w:r>
        <w:rPr>
          <w:rFonts w:eastAsia="Times New Roman"/>
        </w:rPr>
        <w:t>.</w:t>
      </w:r>
      <w:r w:rsidR="00C0412D">
        <w:rPr>
          <w:rFonts w:eastAsia="Times New Roman"/>
        </w:rPr>
        <w:t xml:space="preserve"> </w:t>
      </w:r>
    </w:p>
    <w:p w:rsidR="008A05E6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8A05E6" w:rsidRDefault="00281F21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  <w:rFonts w:eastAsia="Times New Roman"/>
        </w:rPr>
      </w:pPr>
      <w:hyperlink r:id="rId40" w:history="1">
        <w:r w:rsidR="008A05E6" w:rsidRPr="00700EF7">
          <w:rPr>
            <w:rStyle w:val="Hyperlink"/>
            <w:rFonts w:eastAsia="Times New Roman"/>
          </w:rPr>
          <w:t>https://itchief.ru/javascript/promise?ysclid=l7zwbpjwlb83489237</w:t>
        </w:r>
      </w:hyperlink>
    </w:p>
    <w:p w:rsidR="00B908FD" w:rsidRDefault="00B908FD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  <w:rFonts w:eastAsia="Times New Roman"/>
        </w:rPr>
      </w:pPr>
    </w:p>
    <w:p w:rsidR="00B908FD" w:rsidRPr="00B24AE4" w:rsidRDefault="00B908FD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24AE4">
        <w:t>//////////////////////////////////////////////////</w:t>
      </w:r>
    </w:p>
    <w:p w:rsidR="00B908FD" w:rsidRPr="00B24AE4" w:rsidRDefault="00B24AE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Михаил Н</w:t>
      </w:r>
      <w:r w:rsidR="00B908FD" w:rsidRPr="00B24AE4">
        <w:t>епомнящий</w:t>
      </w:r>
    </w:p>
    <w:p w:rsidR="00B908FD" w:rsidRDefault="00B908FD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B908FD" w:rsidRDefault="00B908FD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В ручную промисы создавать приходится очень редко.</w:t>
      </w:r>
    </w:p>
    <w:p w:rsidR="0023649C" w:rsidRDefault="0023649C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После </w:t>
      </w:r>
      <w:r>
        <w:rPr>
          <w:rFonts w:eastAsia="Times New Roman"/>
          <w:lang w:val="en-US"/>
        </w:rPr>
        <w:t>returne</w:t>
      </w:r>
      <w:r w:rsidRPr="0023649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new</w:t>
      </w:r>
      <w:r w:rsidRPr="0023649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Promise</w:t>
      </w:r>
      <w:r w:rsidRPr="0023649C">
        <w:rPr>
          <w:rFonts w:eastAsia="Times New Roman"/>
        </w:rPr>
        <w:t xml:space="preserve"> </w:t>
      </w:r>
      <w:r>
        <w:rPr>
          <w:rFonts w:eastAsia="Times New Roman"/>
        </w:rPr>
        <w:t>в памяти создается некий специальный объект</w:t>
      </w:r>
    </w:p>
    <w:p w:rsidR="0023649C" w:rsidRPr="0014453A" w:rsidRDefault="0023649C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97" w:author="Novoselov Alexander" w:date="2022-09-16T14:35:00Z">
            <w:rPr>
              <w:rFonts w:eastAsia="Times New Roman"/>
              <w:lang w:val="en-US"/>
            </w:rPr>
          </w:rPrChange>
        </w:rPr>
      </w:pPr>
      <w:r w:rsidRPr="0014453A">
        <w:rPr>
          <w:rFonts w:eastAsia="Times New Roman"/>
          <w:rPrChange w:id="198" w:author="Novoselov Alexander" w:date="2022-09-16T14:35:00Z">
            <w:rPr>
              <w:rFonts w:eastAsia="Times New Roman"/>
              <w:lang w:val="en-US"/>
            </w:rPr>
          </w:rPrChange>
        </w:rPr>
        <w:t>{</w:t>
      </w:r>
    </w:p>
    <w:p w:rsidR="0023649C" w:rsidRPr="0014453A" w:rsidRDefault="0023649C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199" w:author="Novoselov Alexander" w:date="2022-09-16T14:35:00Z">
            <w:rPr>
              <w:rFonts w:eastAsia="Times New Roman"/>
              <w:lang w:val="en-US"/>
            </w:rPr>
          </w:rPrChange>
        </w:rPr>
      </w:pPr>
      <w:r>
        <w:rPr>
          <w:rFonts w:eastAsia="Times New Roman"/>
          <w:lang w:val="en-US"/>
        </w:rPr>
        <w:t>Value</w:t>
      </w:r>
      <w:r w:rsidRPr="0014453A">
        <w:rPr>
          <w:rFonts w:eastAsia="Times New Roman"/>
          <w:rPrChange w:id="200" w:author="Novoselov Alexander" w:date="2022-09-16T14:35:00Z">
            <w:rPr>
              <w:rFonts w:eastAsia="Times New Roman"/>
              <w:lang w:val="en-US"/>
            </w:rPr>
          </w:rPrChange>
        </w:rPr>
        <w:t>:</w:t>
      </w:r>
      <w:r>
        <w:rPr>
          <w:rFonts w:eastAsia="Times New Roman"/>
          <w:lang w:val="en-US"/>
        </w:rPr>
        <w:t>undefined</w:t>
      </w:r>
    </w:p>
    <w:p w:rsidR="00B34FC1" w:rsidRPr="0014453A" w:rsidRDefault="00B34FC1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201" w:author="Novoselov Alexander" w:date="2022-09-16T14:35:00Z">
            <w:rPr>
              <w:rFonts w:eastAsia="Times New Roman"/>
              <w:lang w:val="en-US"/>
            </w:rPr>
          </w:rPrChange>
        </w:rPr>
      </w:pPr>
      <w:r>
        <w:rPr>
          <w:rFonts w:eastAsia="Times New Roman"/>
          <w:lang w:val="en-US"/>
        </w:rPr>
        <w:t>onFulfielf</w:t>
      </w:r>
      <w:r w:rsidRPr="0014453A">
        <w:rPr>
          <w:rFonts w:eastAsia="Times New Roman"/>
          <w:rPrChange w:id="202" w:author="Novoselov Alexander" w:date="2022-09-16T14:35:00Z">
            <w:rPr>
              <w:rFonts w:eastAsia="Times New Roman"/>
              <w:lang w:val="en-US"/>
            </w:rPr>
          </w:rPrChange>
        </w:rPr>
        <w:t xml:space="preserve">:[] – </w:t>
      </w:r>
      <w:r w:rsidRPr="00857D74">
        <w:rPr>
          <w:rFonts w:eastAsia="Times New Roman"/>
        </w:rPr>
        <w:t>пустой</w:t>
      </w:r>
      <w:r w:rsidRPr="0014453A">
        <w:rPr>
          <w:rFonts w:eastAsia="Times New Roman"/>
          <w:rPrChange w:id="203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857D74">
        <w:rPr>
          <w:rFonts w:eastAsia="Times New Roman"/>
        </w:rPr>
        <w:t>массив</w:t>
      </w:r>
      <w:r w:rsidRPr="0014453A">
        <w:rPr>
          <w:rFonts w:eastAsia="Times New Roman"/>
          <w:rPrChange w:id="204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="00857D74" w:rsidRPr="00857D74">
        <w:rPr>
          <w:rFonts w:eastAsia="Times New Roman"/>
        </w:rPr>
        <w:t>изначчально</w:t>
      </w:r>
    </w:p>
    <w:p w:rsidR="001551B7" w:rsidRPr="0014453A" w:rsidRDefault="001551B7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205" w:author="Novoselov Alexander" w:date="2022-09-16T14:35:00Z">
            <w:rPr>
              <w:rFonts w:eastAsia="Times New Roman"/>
              <w:lang w:val="en-US"/>
            </w:rPr>
          </w:rPrChange>
        </w:rPr>
      </w:pPr>
      <w:r>
        <w:rPr>
          <w:rFonts w:eastAsia="Times New Roman"/>
          <w:lang w:val="en-US"/>
        </w:rPr>
        <w:t>onRejected</w:t>
      </w:r>
      <w:r w:rsidRPr="0014453A">
        <w:rPr>
          <w:rFonts w:eastAsia="Times New Roman"/>
          <w:rPrChange w:id="206" w:author="Novoselov Alexander" w:date="2022-09-16T14:35:00Z">
            <w:rPr>
              <w:rFonts w:eastAsia="Times New Roman"/>
              <w:lang w:val="en-US"/>
            </w:rPr>
          </w:rPrChange>
        </w:rPr>
        <w:t xml:space="preserve">:[] – </w:t>
      </w:r>
      <w:r w:rsidRPr="00857D74">
        <w:rPr>
          <w:rFonts w:eastAsia="Times New Roman"/>
        </w:rPr>
        <w:t>пустой</w:t>
      </w:r>
      <w:r w:rsidRPr="0014453A">
        <w:rPr>
          <w:rFonts w:eastAsia="Times New Roman"/>
          <w:rPrChange w:id="207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857D74">
        <w:rPr>
          <w:rFonts w:eastAsia="Times New Roman"/>
        </w:rPr>
        <w:t>массив</w:t>
      </w:r>
      <w:r w:rsidRPr="0014453A">
        <w:rPr>
          <w:rFonts w:eastAsia="Times New Roman"/>
          <w:rPrChange w:id="208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="00857D74">
        <w:rPr>
          <w:rFonts w:eastAsia="Times New Roman"/>
        </w:rPr>
        <w:t>изначально</w:t>
      </w:r>
    </w:p>
    <w:p w:rsidR="0023649C" w:rsidRPr="0014453A" w:rsidRDefault="0023649C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rPrChange w:id="209" w:author="Novoselov Alexander" w:date="2022-09-16T14:35:00Z">
            <w:rPr>
              <w:rFonts w:eastAsia="Times New Roman"/>
              <w:lang w:val="en-US"/>
            </w:rPr>
          </w:rPrChange>
        </w:rPr>
      </w:pPr>
      <w:r w:rsidRPr="0014453A">
        <w:rPr>
          <w:rFonts w:eastAsia="Times New Roman"/>
          <w:rPrChange w:id="210" w:author="Novoselov Alexander" w:date="2022-09-16T14:35:00Z">
            <w:rPr>
              <w:rFonts w:eastAsia="Times New Roman"/>
              <w:lang w:val="en-US"/>
            </w:rPr>
          </w:rPrChange>
        </w:rPr>
        <w:t>}</w:t>
      </w:r>
    </w:p>
    <w:p w:rsidR="00857D74" w:rsidRPr="00517D35" w:rsidRDefault="00857D7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Далее</w:t>
      </w:r>
      <w:r w:rsidRPr="0014453A">
        <w:rPr>
          <w:rFonts w:eastAsia="Times New Roman"/>
          <w:rPrChange w:id="211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 w:rsidRPr="00857D74">
        <w:rPr>
          <w:rFonts w:eastAsia="Times New Roman"/>
          <w:lang w:val="en-US"/>
        </w:rPr>
        <w:t>then</w:t>
      </w:r>
      <w:r w:rsidRPr="0014453A">
        <w:rPr>
          <w:rFonts w:eastAsia="Times New Roman"/>
          <w:rPrChange w:id="212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и</w:t>
      </w:r>
      <w:r w:rsidRPr="0014453A">
        <w:rPr>
          <w:rFonts w:eastAsia="Times New Roman"/>
          <w:rPrChange w:id="213" w:author="Novoselov Alexander" w:date="2022-09-16T14:35:00Z">
            <w:rPr>
              <w:rFonts w:eastAsia="Times New Roman"/>
              <w:lang w:val="en-US"/>
            </w:rPr>
          </w:rPrChange>
        </w:rPr>
        <w:t xml:space="preserve">  </w:t>
      </w:r>
      <w:r w:rsidRPr="00857D74">
        <w:rPr>
          <w:rFonts w:eastAsia="Times New Roman"/>
          <w:lang w:val="en-US"/>
        </w:rPr>
        <w:t>catch</w:t>
      </w:r>
      <w:r w:rsidRPr="0014453A">
        <w:rPr>
          <w:rFonts w:eastAsia="Times New Roman"/>
          <w:rPrChange w:id="214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заполняют</w:t>
      </w:r>
      <w:r w:rsidRPr="0014453A">
        <w:rPr>
          <w:rFonts w:eastAsia="Times New Roman"/>
          <w:rPrChange w:id="215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массивы</w:t>
      </w:r>
      <w:r w:rsidRPr="0014453A">
        <w:rPr>
          <w:rFonts w:eastAsia="Times New Roman"/>
          <w:rPrChange w:id="216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в</w:t>
      </w:r>
      <w:r w:rsidRPr="0014453A">
        <w:rPr>
          <w:rFonts w:eastAsia="Times New Roman"/>
          <w:rPrChange w:id="217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</w:rPr>
        <w:t>полях</w:t>
      </w:r>
      <w:r w:rsidRPr="0014453A">
        <w:rPr>
          <w:rFonts w:eastAsia="Times New Roman"/>
          <w:rPrChange w:id="218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  <w:lang w:val="en-US"/>
        </w:rPr>
        <w:t>onFulfielf</w:t>
      </w:r>
      <w:r w:rsidRPr="0014453A">
        <w:rPr>
          <w:rFonts w:eastAsia="Times New Roman"/>
          <w:rPrChange w:id="219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  <w:lang w:val="en-US"/>
        </w:rPr>
        <w:t>onRejected</w:t>
      </w:r>
      <w:r w:rsidR="002D2AC0" w:rsidRPr="0014453A">
        <w:rPr>
          <w:rFonts w:eastAsia="Times New Roman"/>
          <w:rPrChange w:id="220" w:author="Novoselov Alexander" w:date="2022-09-16T14:35:00Z">
            <w:rPr>
              <w:rFonts w:eastAsia="Times New Roman"/>
              <w:lang w:val="en-US"/>
            </w:rPr>
          </w:rPrChange>
        </w:rPr>
        <w:t xml:space="preserve">. </w:t>
      </w:r>
      <w:r w:rsidR="00517D35">
        <w:rPr>
          <w:rFonts w:eastAsia="Times New Roman"/>
        </w:rPr>
        <w:t xml:space="preserve">Например в них лежит </w:t>
      </w:r>
      <w:r w:rsidR="00517D35">
        <w:rPr>
          <w:rFonts w:eastAsia="Times New Roman"/>
          <w:lang w:val="en-US"/>
        </w:rPr>
        <w:t>console</w:t>
      </w:r>
      <w:r w:rsidR="00517D35" w:rsidRPr="00B53442">
        <w:rPr>
          <w:rFonts w:eastAsia="Times New Roman"/>
        </w:rPr>
        <w:t>.</w:t>
      </w:r>
      <w:r w:rsidR="00517D35">
        <w:rPr>
          <w:rFonts w:eastAsia="Times New Roman"/>
          <w:lang w:val="en-US"/>
        </w:rPr>
        <w:t>log</w:t>
      </w:r>
      <w:r w:rsidR="00517D35">
        <w:rPr>
          <w:rFonts w:eastAsia="Times New Roman"/>
        </w:rPr>
        <w:t xml:space="preserve"> и </w:t>
      </w:r>
      <w:r w:rsidR="00517D35">
        <w:rPr>
          <w:rFonts w:eastAsia="Times New Roman"/>
          <w:lang w:val="en-US"/>
        </w:rPr>
        <w:t>console</w:t>
      </w:r>
      <w:r w:rsidR="00517D35" w:rsidRPr="00133605">
        <w:rPr>
          <w:rFonts w:eastAsia="Times New Roman"/>
        </w:rPr>
        <w:t>.</w:t>
      </w:r>
      <w:r w:rsidR="00517D35">
        <w:rPr>
          <w:rFonts w:eastAsia="Times New Roman"/>
          <w:lang w:val="en-US"/>
        </w:rPr>
        <w:t>error</w:t>
      </w:r>
      <w:r w:rsidR="00517D35">
        <w:rPr>
          <w:rFonts w:eastAsia="Times New Roman"/>
        </w:rPr>
        <w:t>.</w:t>
      </w:r>
    </w:p>
    <w:p w:rsidR="002D2AC0" w:rsidRPr="002D2AC0" w:rsidRDefault="002D2AC0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Далее промис по своей логике(она может быть скрыта) вызывается либо </w:t>
      </w:r>
      <w:r>
        <w:rPr>
          <w:rFonts w:eastAsia="Times New Roman"/>
          <w:lang w:val="en-US"/>
        </w:rPr>
        <w:t>resolve</w:t>
      </w:r>
      <w:r w:rsidRPr="002D2AC0">
        <w:rPr>
          <w:rFonts w:eastAsia="Times New Roman"/>
        </w:rPr>
        <w:t>(</w:t>
      </w:r>
      <w:r>
        <w:rPr>
          <w:rFonts w:eastAsia="Times New Roman"/>
          <w:lang w:val="en-US"/>
        </w:rPr>
        <w:t>data</w:t>
      </w:r>
      <w:r w:rsidRPr="002D2AC0">
        <w:rPr>
          <w:rFonts w:eastAsia="Times New Roman"/>
        </w:rPr>
        <w:t xml:space="preserve">) </w:t>
      </w:r>
      <w:r>
        <w:rPr>
          <w:rFonts w:eastAsia="Times New Roman"/>
        </w:rPr>
        <w:t xml:space="preserve">либо </w:t>
      </w:r>
      <w:r>
        <w:rPr>
          <w:rFonts w:eastAsia="Times New Roman"/>
          <w:lang w:val="en-US"/>
        </w:rPr>
        <w:t>rejected</w:t>
      </w:r>
      <w:r w:rsidRPr="002D2AC0">
        <w:rPr>
          <w:rFonts w:eastAsia="Times New Roman"/>
        </w:rPr>
        <w:t>(</w:t>
      </w:r>
      <w:r>
        <w:rPr>
          <w:rFonts w:eastAsia="Times New Roman"/>
          <w:lang w:val="en-US"/>
        </w:rPr>
        <w:t>err</w:t>
      </w:r>
      <w:r w:rsidRPr="002D2AC0">
        <w:rPr>
          <w:rFonts w:eastAsia="Times New Roman"/>
        </w:rPr>
        <w:t>).</w:t>
      </w:r>
    </w:p>
    <w:p w:rsidR="00B53442" w:rsidRPr="00B53442" w:rsidRDefault="00B53442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Если вызывается </w:t>
      </w:r>
      <w:r>
        <w:rPr>
          <w:rFonts w:eastAsia="Times New Roman"/>
          <w:lang w:val="en-US"/>
        </w:rPr>
        <w:t>resolve</w:t>
      </w:r>
      <w:r w:rsidRPr="002D2AC0">
        <w:rPr>
          <w:rFonts w:eastAsia="Times New Roman"/>
        </w:rPr>
        <w:t>(</w:t>
      </w:r>
      <w:r>
        <w:rPr>
          <w:rFonts w:eastAsia="Times New Roman"/>
          <w:lang w:val="en-US"/>
        </w:rPr>
        <w:t>data</w:t>
      </w:r>
      <w:r w:rsidRPr="002D2AC0">
        <w:rPr>
          <w:rFonts w:eastAsia="Times New Roman"/>
        </w:rPr>
        <w:t>)</w:t>
      </w:r>
      <w:r>
        <w:rPr>
          <w:rFonts w:eastAsia="Times New Roman"/>
        </w:rPr>
        <w:t>,</w:t>
      </w:r>
      <w:r w:rsidRPr="00B53442">
        <w:rPr>
          <w:rFonts w:eastAsia="Times New Roman"/>
        </w:rPr>
        <w:t xml:space="preserve"> </w:t>
      </w:r>
      <w:r>
        <w:rPr>
          <w:rFonts w:eastAsia="Times New Roman"/>
        </w:rPr>
        <w:t xml:space="preserve">то </w:t>
      </w:r>
      <w:r>
        <w:rPr>
          <w:rFonts w:eastAsia="Times New Roman"/>
          <w:lang w:val="en-US"/>
        </w:rPr>
        <w:t>data</w:t>
      </w:r>
      <w:r w:rsidRPr="00B53442">
        <w:rPr>
          <w:rFonts w:eastAsia="Times New Roman"/>
        </w:rPr>
        <w:t xml:space="preserve"> </w:t>
      </w:r>
      <w:r>
        <w:rPr>
          <w:rFonts w:eastAsia="Times New Roman"/>
        </w:rPr>
        <w:t>подставляется в наш объект промис</w:t>
      </w:r>
      <w:r w:rsidRPr="00B53442">
        <w:rPr>
          <w:rFonts w:eastAsia="Times New Roman"/>
        </w:rPr>
        <w:t xml:space="preserve">. </w:t>
      </w:r>
      <w:r>
        <w:rPr>
          <w:rFonts w:eastAsia="Times New Roman"/>
        </w:rPr>
        <w:t>Теперь он выглядит так.</w:t>
      </w:r>
    </w:p>
    <w:p w:rsidR="00B53442" w:rsidRPr="00B53442" w:rsidRDefault="00B53442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53442">
        <w:rPr>
          <w:rFonts w:eastAsia="Times New Roman"/>
        </w:rPr>
        <w:t>{</w:t>
      </w:r>
    </w:p>
    <w:p w:rsidR="00B53442" w:rsidRPr="00B53442" w:rsidRDefault="00B53442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  <w:lang w:val="en-US"/>
        </w:rPr>
        <w:t>Value</w:t>
      </w:r>
      <w:r w:rsidRPr="00B53442">
        <w:rPr>
          <w:rFonts w:eastAsia="Times New Roman"/>
        </w:rPr>
        <w:t>:</w:t>
      </w:r>
      <w:r w:rsidRPr="0014453A">
        <w:rPr>
          <w:rFonts w:eastAsia="Times New Roman"/>
          <w:rPrChange w:id="221" w:author="Novoselov Alexander" w:date="2022-09-16T14:35:00Z">
            <w:rPr>
              <w:rFonts w:eastAsia="Times New Roman"/>
              <w:lang w:val="en-US"/>
            </w:rPr>
          </w:rPrChange>
        </w:rPr>
        <w:t xml:space="preserve"> </w:t>
      </w:r>
      <w:r>
        <w:rPr>
          <w:rFonts w:eastAsia="Times New Roman"/>
          <w:lang w:val="en-US"/>
        </w:rPr>
        <w:t>data</w:t>
      </w:r>
    </w:p>
    <w:p w:rsidR="00B53442" w:rsidRPr="00B53442" w:rsidRDefault="00B53442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  <w:lang w:val="en-US"/>
        </w:rPr>
        <w:t>onFulfielf</w:t>
      </w:r>
      <w:r w:rsidRPr="00B53442">
        <w:rPr>
          <w:rFonts w:eastAsia="Times New Roman"/>
        </w:rPr>
        <w:t>:[</w:t>
      </w:r>
      <w:r>
        <w:rPr>
          <w:rFonts w:eastAsia="Times New Roman"/>
          <w:lang w:val="en-US"/>
        </w:rPr>
        <w:t>console</w:t>
      </w:r>
      <w:r w:rsidRPr="00B53442">
        <w:rPr>
          <w:rFonts w:eastAsia="Times New Roman"/>
        </w:rPr>
        <w:t>.</w:t>
      </w:r>
      <w:r>
        <w:rPr>
          <w:rFonts w:eastAsia="Times New Roman"/>
          <w:lang w:val="en-US"/>
        </w:rPr>
        <w:t>log</w:t>
      </w:r>
      <w:r w:rsidRPr="00B53442">
        <w:rPr>
          <w:rFonts w:eastAsia="Times New Roman"/>
        </w:rPr>
        <w:t xml:space="preserve">] –  </w:t>
      </w:r>
      <w:r>
        <w:rPr>
          <w:rFonts w:eastAsia="Times New Roman"/>
        </w:rPr>
        <w:t xml:space="preserve">заполнено на этапе </w:t>
      </w:r>
      <w:r>
        <w:rPr>
          <w:rFonts w:eastAsia="Times New Roman"/>
          <w:lang w:val="en-US"/>
        </w:rPr>
        <w:t>then</w:t>
      </w:r>
    </w:p>
    <w:p w:rsidR="00B53442" w:rsidRPr="00B53442" w:rsidRDefault="00B53442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onRejected</w:t>
      </w:r>
      <w:r w:rsidRPr="00B53442">
        <w:rPr>
          <w:rFonts w:eastAsia="Times New Roman"/>
          <w:lang w:val="en-US"/>
        </w:rPr>
        <w:t xml:space="preserve">: </w:t>
      </w:r>
      <w:r>
        <w:rPr>
          <w:rFonts w:eastAsia="Times New Roman"/>
          <w:lang w:val="en-US"/>
        </w:rPr>
        <w:t>[console</w:t>
      </w:r>
      <w:r w:rsidRPr="00B53442">
        <w:rPr>
          <w:rFonts w:eastAsia="Times New Roman"/>
          <w:lang w:val="en-US"/>
        </w:rPr>
        <w:t>.</w:t>
      </w:r>
      <w:r>
        <w:rPr>
          <w:rFonts w:eastAsia="Times New Roman"/>
          <w:lang w:val="en-US"/>
        </w:rPr>
        <w:t>error</w:t>
      </w:r>
      <w:r w:rsidRPr="00B53442">
        <w:rPr>
          <w:rFonts w:eastAsia="Times New Roman"/>
          <w:lang w:val="en-US"/>
        </w:rPr>
        <w:t xml:space="preserve">] – </w:t>
      </w:r>
      <w:r>
        <w:rPr>
          <w:rFonts w:eastAsia="Times New Roman"/>
        </w:rPr>
        <w:t>заполнено</w:t>
      </w:r>
      <w:r w:rsidRPr="00B53442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</w:t>
      </w:r>
      <w:r w:rsidRPr="00B53442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этапе</w:t>
      </w:r>
      <w:r w:rsidRPr="00B53442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catch</w:t>
      </w:r>
    </w:p>
    <w:p w:rsidR="00B53442" w:rsidRDefault="00B53442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B53442">
        <w:rPr>
          <w:rFonts w:eastAsia="Times New Roman"/>
        </w:rPr>
        <w:t>}</w:t>
      </w:r>
    </w:p>
    <w:p w:rsidR="003430E0" w:rsidRDefault="003430E0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Как только значение </w:t>
      </w:r>
      <w:r>
        <w:rPr>
          <w:rFonts w:eastAsia="Times New Roman"/>
          <w:lang w:val="en-US"/>
        </w:rPr>
        <w:t>data</w:t>
      </w:r>
      <w:r w:rsidRPr="003430E0">
        <w:rPr>
          <w:rFonts w:eastAsia="Times New Roman"/>
        </w:rPr>
        <w:t xml:space="preserve"> </w:t>
      </w:r>
      <w:r>
        <w:rPr>
          <w:rFonts w:eastAsia="Times New Roman"/>
        </w:rPr>
        <w:t xml:space="preserve">попадает в объект начинает отрабатывать </w:t>
      </w:r>
      <w:r>
        <w:rPr>
          <w:rFonts w:eastAsia="Times New Roman"/>
          <w:lang w:val="en-US"/>
        </w:rPr>
        <w:t>onFulfielf</w:t>
      </w:r>
      <w:r w:rsidR="0099076B">
        <w:rPr>
          <w:rFonts w:eastAsia="Times New Roman"/>
        </w:rPr>
        <w:t>.</w:t>
      </w:r>
    </w:p>
    <w:p w:rsidR="0099076B" w:rsidRDefault="0099076B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99076B" w:rsidRPr="0099076B" w:rsidRDefault="0099076B" w:rsidP="00B53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Если у нас цепочка методов, то при вызове следующего then новое значение помещается в </w:t>
      </w:r>
      <w:r>
        <w:rPr>
          <w:rFonts w:eastAsia="Times New Roman"/>
          <w:lang w:val="en-US"/>
        </w:rPr>
        <w:t>value</w:t>
      </w:r>
      <w:r w:rsidRPr="0099076B">
        <w:rPr>
          <w:rFonts w:eastAsia="Times New Roman"/>
        </w:rPr>
        <w:t xml:space="preserve"> (</w:t>
      </w:r>
      <w:r>
        <w:rPr>
          <w:rFonts w:eastAsia="Times New Roman"/>
        </w:rPr>
        <w:t xml:space="preserve">то которые было передано через </w:t>
      </w:r>
      <w:r>
        <w:rPr>
          <w:rFonts w:eastAsia="Times New Roman"/>
          <w:lang w:val="en-US"/>
        </w:rPr>
        <w:t>returne</w:t>
      </w:r>
      <w:r w:rsidRPr="0099076B">
        <w:rPr>
          <w:rFonts w:eastAsia="Times New Roman"/>
        </w:rPr>
        <w:t xml:space="preserve"> </w:t>
      </w:r>
      <w:r>
        <w:rPr>
          <w:rFonts w:eastAsia="Times New Roman"/>
        </w:rPr>
        <w:t xml:space="preserve">из предыдущего </w:t>
      </w:r>
      <w:r>
        <w:rPr>
          <w:rFonts w:eastAsia="Times New Roman"/>
          <w:lang w:val="en-US"/>
        </w:rPr>
        <w:t>then</w:t>
      </w:r>
      <w:r w:rsidRPr="0099076B">
        <w:rPr>
          <w:rFonts w:eastAsia="Times New Roman"/>
        </w:rPr>
        <w:t xml:space="preserve">) </w:t>
      </w:r>
      <w:r>
        <w:rPr>
          <w:rFonts w:eastAsia="Times New Roman"/>
        </w:rPr>
        <w:t xml:space="preserve">и снова отрабатывает </w:t>
      </w:r>
      <w:r>
        <w:rPr>
          <w:rFonts w:eastAsia="Times New Roman"/>
          <w:lang w:val="en-US"/>
        </w:rPr>
        <w:t>onFulfielf</w:t>
      </w:r>
      <w:r>
        <w:rPr>
          <w:rFonts w:eastAsia="Times New Roman"/>
        </w:rPr>
        <w:t>(но уже следующая функция которая в него была запсана, так как это массив)</w:t>
      </w:r>
    </w:p>
    <w:p w:rsidR="00B53442" w:rsidRPr="00B53442" w:rsidRDefault="00B53442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B53442" w:rsidRDefault="00B53442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857D74" w:rsidRPr="002D2AC0" w:rsidRDefault="00857D7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857D74" w:rsidRPr="0049492D" w:rsidRDefault="00857D74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yperlink"/>
          <w:rFonts w:eastAsia="Times New Roman"/>
        </w:rPr>
      </w:pPr>
      <w:r w:rsidRPr="00857D74">
        <w:rPr>
          <w:rStyle w:val="Hyperlink"/>
          <w:rFonts w:eastAsia="Times New Roman"/>
          <w:lang w:val="en-US"/>
        </w:rPr>
        <w:t>https</w:t>
      </w:r>
      <w:r w:rsidRPr="0049492D">
        <w:rPr>
          <w:rStyle w:val="Hyperlink"/>
          <w:rFonts w:eastAsia="Times New Roman"/>
        </w:rPr>
        <w:t>://</w:t>
      </w:r>
      <w:r w:rsidRPr="00857D74">
        <w:rPr>
          <w:rStyle w:val="Hyperlink"/>
          <w:rFonts w:eastAsia="Times New Roman"/>
          <w:lang w:val="en-US"/>
        </w:rPr>
        <w:t>www</w:t>
      </w:r>
      <w:r w:rsidRPr="0049492D">
        <w:rPr>
          <w:rStyle w:val="Hyperlink"/>
          <w:rFonts w:eastAsia="Times New Roman"/>
        </w:rPr>
        <w:t>.</w:t>
      </w:r>
      <w:r w:rsidRPr="00857D74">
        <w:rPr>
          <w:rStyle w:val="Hyperlink"/>
          <w:rFonts w:eastAsia="Times New Roman"/>
          <w:lang w:val="en-US"/>
        </w:rPr>
        <w:t>youtube</w:t>
      </w:r>
      <w:r w:rsidRPr="0049492D">
        <w:rPr>
          <w:rStyle w:val="Hyperlink"/>
          <w:rFonts w:eastAsia="Times New Roman"/>
        </w:rPr>
        <w:t>.</w:t>
      </w:r>
      <w:r w:rsidRPr="00857D74">
        <w:rPr>
          <w:rStyle w:val="Hyperlink"/>
          <w:rFonts w:eastAsia="Times New Roman"/>
          <w:lang w:val="en-US"/>
        </w:rPr>
        <w:t>com</w:t>
      </w:r>
      <w:r w:rsidRPr="0049492D">
        <w:rPr>
          <w:rStyle w:val="Hyperlink"/>
          <w:rFonts w:eastAsia="Times New Roman"/>
        </w:rPr>
        <w:t>/</w:t>
      </w:r>
      <w:r w:rsidRPr="00857D74">
        <w:rPr>
          <w:rStyle w:val="Hyperlink"/>
          <w:rFonts w:eastAsia="Times New Roman"/>
          <w:lang w:val="en-US"/>
        </w:rPr>
        <w:t>watch</w:t>
      </w:r>
      <w:r w:rsidRPr="0049492D">
        <w:rPr>
          <w:rStyle w:val="Hyperlink"/>
          <w:rFonts w:eastAsia="Times New Roman"/>
        </w:rPr>
        <w:t>?</w:t>
      </w:r>
      <w:r w:rsidRPr="00857D74">
        <w:rPr>
          <w:rStyle w:val="Hyperlink"/>
          <w:rFonts w:eastAsia="Times New Roman"/>
          <w:lang w:val="en-US"/>
        </w:rPr>
        <w:t>v</w:t>
      </w:r>
      <w:r w:rsidRPr="0049492D">
        <w:rPr>
          <w:rStyle w:val="Hyperlink"/>
          <w:rFonts w:eastAsia="Times New Roman"/>
        </w:rPr>
        <w:t>=4</w:t>
      </w:r>
      <w:r w:rsidRPr="00857D74">
        <w:rPr>
          <w:rStyle w:val="Hyperlink"/>
          <w:rFonts w:eastAsia="Times New Roman"/>
          <w:lang w:val="en-US"/>
        </w:rPr>
        <w:t>X</w:t>
      </w:r>
      <w:r w:rsidRPr="0049492D">
        <w:rPr>
          <w:rStyle w:val="Hyperlink"/>
          <w:rFonts w:eastAsia="Times New Roman"/>
        </w:rPr>
        <w:t>7</w:t>
      </w:r>
      <w:r w:rsidRPr="00857D74">
        <w:rPr>
          <w:rStyle w:val="Hyperlink"/>
          <w:rFonts w:eastAsia="Times New Roman"/>
          <w:lang w:val="en-US"/>
        </w:rPr>
        <w:t>OjIjjaQE</w:t>
      </w:r>
    </w:p>
    <w:p w:rsidR="00B908FD" w:rsidRPr="0049492D" w:rsidRDefault="00B908FD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8A05E6" w:rsidRPr="0049492D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8A05E6" w:rsidRPr="0049492D" w:rsidRDefault="008A05E6" w:rsidP="00DD4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1A44EF" w:rsidRPr="0049492D" w:rsidRDefault="001A44EF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</w:p>
    <w:p w:rsidR="00774ED0" w:rsidRPr="0049492D" w:rsidRDefault="00774ED0" w:rsidP="00AA2B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eastAsiaTheme="minorHAnsi"/>
        </w:rPr>
      </w:pPr>
    </w:p>
    <w:p w:rsidR="004A1CC4" w:rsidRPr="00B908FD" w:rsidRDefault="004A1CC4" w:rsidP="004A1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Style w:val="HTMLCode"/>
          <w:rFonts w:asciiTheme="minorHAnsi" w:eastAsiaTheme="minorHAnsi" w:hAnsiTheme="minorHAnsi" w:cstheme="minorBidi"/>
          <w:b/>
          <w:sz w:val="32"/>
          <w:szCs w:val="32"/>
          <w:lang w:val="en-US"/>
        </w:rPr>
      </w:pPr>
      <w:r w:rsidRPr="004C43CE">
        <w:rPr>
          <w:b/>
          <w:sz w:val="32"/>
          <w:szCs w:val="32"/>
          <w:lang w:val="en-US"/>
        </w:rPr>
        <w:t>Fetch</w:t>
      </w:r>
      <w:r w:rsidRPr="00B908FD">
        <w:rPr>
          <w:b/>
          <w:sz w:val="32"/>
          <w:szCs w:val="32"/>
          <w:lang w:val="en-US"/>
        </w:rPr>
        <w:t xml:space="preserve"> </w:t>
      </w:r>
      <w:r w:rsidRPr="004C43CE">
        <w:rPr>
          <w:b/>
          <w:sz w:val="32"/>
          <w:szCs w:val="32"/>
          <w:lang w:val="en-US"/>
        </w:rPr>
        <w:t>API</w:t>
      </w:r>
    </w:p>
    <w:p w:rsidR="004A1CC4" w:rsidRDefault="004C43CE" w:rsidP="004A1CC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lastRenderedPageBreak/>
        <w:t>API</w:t>
      </w:r>
      <w:r w:rsidRPr="00B908FD">
        <w:rPr>
          <w:rStyle w:val="HTMLCode"/>
          <w:rFonts w:eastAsiaTheme="minorHAnsi"/>
          <w:lang w:val="en-US"/>
        </w:rPr>
        <w:t xml:space="preserve"> – </w:t>
      </w:r>
      <w:r>
        <w:rPr>
          <w:rStyle w:val="HTMLCode"/>
          <w:rFonts w:eastAsiaTheme="minorHAnsi"/>
          <w:lang w:val="en-US"/>
        </w:rPr>
        <w:t>Application</w:t>
      </w:r>
      <w:r w:rsidRPr="00B908FD">
        <w:rPr>
          <w:rStyle w:val="HTMLCode"/>
          <w:rFonts w:eastAsiaTheme="minorHAnsi"/>
          <w:lang w:val="en-US"/>
        </w:rPr>
        <w:t xml:space="preserve"> </w:t>
      </w:r>
      <w:r>
        <w:rPr>
          <w:rStyle w:val="HTMLCode"/>
          <w:rFonts w:eastAsiaTheme="minorHAnsi"/>
          <w:lang w:val="en-US"/>
        </w:rPr>
        <w:t>Programming</w:t>
      </w:r>
      <w:r w:rsidRPr="00B908FD">
        <w:rPr>
          <w:rStyle w:val="HTMLCode"/>
          <w:rFonts w:eastAsiaTheme="minorHAnsi"/>
          <w:lang w:val="en-US"/>
        </w:rPr>
        <w:t xml:space="preserve"> </w:t>
      </w:r>
      <w:r>
        <w:rPr>
          <w:rStyle w:val="HTMLCode"/>
          <w:rFonts w:eastAsiaTheme="minorHAnsi"/>
          <w:lang w:val="en-US"/>
        </w:rPr>
        <w:t>Intarface</w:t>
      </w:r>
      <w:r w:rsidR="001926E5" w:rsidRPr="00B908FD">
        <w:rPr>
          <w:rStyle w:val="HTMLCode"/>
          <w:rFonts w:eastAsiaTheme="minorHAnsi"/>
          <w:lang w:val="en-US"/>
        </w:rPr>
        <w:t xml:space="preserve">. </w:t>
      </w:r>
      <w:r w:rsidR="001926E5">
        <w:rPr>
          <w:rStyle w:val="HTMLCode"/>
          <w:rFonts w:eastAsiaTheme="minorHAnsi"/>
        </w:rPr>
        <w:t>Это решение, которое предоставляет готовые методы и свойства, которые мы можем использовать.</w:t>
      </w:r>
    </w:p>
    <w:p w:rsidR="004F3325" w:rsidRPr="007B4208" w:rsidRDefault="004F3325" w:rsidP="004A1CC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Fetch</w:t>
      </w:r>
      <w:r w:rsidRPr="004F3325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  <w:lang w:val="en-US"/>
        </w:rPr>
        <w:t>API</w:t>
      </w:r>
      <w:r w:rsidRPr="004F3325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уже встроена в браузер. Технология, которая умеет общаться с сервером и построена на промисах.</w:t>
      </w:r>
      <w:r w:rsidR="007B4208" w:rsidRPr="007B4208">
        <w:rPr>
          <w:rStyle w:val="HTMLCode"/>
          <w:rFonts w:eastAsiaTheme="minorHAnsi"/>
        </w:rPr>
        <w:t xml:space="preserve"> </w:t>
      </w:r>
      <w:r w:rsidR="007B4208">
        <w:rPr>
          <w:rStyle w:val="HTMLCode"/>
          <w:rFonts w:eastAsiaTheme="minorHAnsi"/>
        </w:rPr>
        <w:t>Эта технология предоставляет, готовые методы.</w:t>
      </w:r>
    </w:p>
    <w:p w:rsidR="00AB59CD" w:rsidRDefault="00AB59CD" w:rsidP="004A1CC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fetch</w:t>
      </w:r>
      <w:r w:rsidRPr="00785340">
        <w:rPr>
          <w:rStyle w:val="HTMLCode"/>
          <w:rFonts w:eastAsiaTheme="minorHAnsi"/>
        </w:rPr>
        <w:t>(</w:t>
      </w:r>
      <w:r w:rsidR="00F930EE">
        <w:rPr>
          <w:rStyle w:val="HTMLCode"/>
          <w:rFonts w:eastAsiaTheme="minorHAnsi"/>
          <w:lang w:val="en-US"/>
        </w:rPr>
        <w:t>url</w:t>
      </w:r>
      <w:r w:rsidR="00067A61">
        <w:rPr>
          <w:rStyle w:val="HTMLCode"/>
          <w:rFonts w:eastAsiaTheme="minorHAnsi"/>
        </w:rPr>
        <w:t>)- метод для</w:t>
      </w:r>
      <w:r>
        <w:rPr>
          <w:rStyle w:val="HTMLCode"/>
          <w:rFonts w:eastAsiaTheme="minorHAnsi"/>
        </w:rPr>
        <w:t xml:space="preserve"> запросов с серве</w:t>
      </w:r>
      <w:r w:rsidR="00067A61">
        <w:rPr>
          <w:rStyle w:val="HTMLCode"/>
          <w:rFonts w:eastAsiaTheme="minorHAnsi"/>
        </w:rPr>
        <w:t>р</w:t>
      </w:r>
      <w:r w:rsidR="00E02E73">
        <w:rPr>
          <w:rStyle w:val="HTMLCode"/>
          <w:rFonts w:eastAsiaTheme="minorHAnsi"/>
        </w:rPr>
        <w:t>а</w:t>
      </w:r>
      <w:r>
        <w:rPr>
          <w:rStyle w:val="HTMLCode"/>
          <w:rFonts w:eastAsiaTheme="minorHAnsi"/>
        </w:rPr>
        <w:t>.</w:t>
      </w:r>
    </w:p>
    <w:p w:rsidR="00F930EE" w:rsidRPr="00F930EE" w:rsidRDefault="00F930EE" w:rsidP="004A1CC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url</w:t>
      </w:r>
      <w:r w:rsidRPr="007B4208">
        <w:rPr>
          <w:rStyle w:val="HTMLCode"/>
          <w:rFonts w:eastAsiaTheme="minorHAnsi"/>
        </w:rPr>
        <w:t xml:space="preserve"> – </w:t>
      </w:r>
      <w:r>
        <w:rPr>
          <w:rStyle w:val="HTMLCode"/>
          <w:rFonts w:eastAsiaTheme="minorHAnsi"/>
        </w:rPr>
        <w:t>куда посылаем запрос</w:t>
      </w:r>
    </w:p>
    <w:p w:rsidR="00785340" w:rsidRDefault="00281F21" w:rsidP="004A1CC4">
      <w:pPr>
        <w:spacing w:line="360" w:lineRule="auto"/>
        <w:rPr>
          <w:rStyle w:val="HTMLCode"/>
          <w:rFonts w:eastAsiaTheme="minorHAnsi"/>
        </w:rPr>
      </w:pPr>
      <w:hyperlink r:id="rId41" w:history="1">
        <w:r w:rsidR="00785340" w:rsidRPr="003563B9">
          <w:rPr>
            <w:rStyle w:val="Hyperlink"/>
            <w:rFonts w:ascii="Courier New" w:hAnsi="Courier New" w:cs="Courier New"/>
            <w:sz w:val="20"/>
            <w:szCs w:val="20"/>
          </w:rPr>
          <w:t>https://jsonplaceholder.typicode.com/</w:t>
        </w:r>
      </w:hyperlink>
      <w:r w:rsidR="00785340" w:rsidRPr="00785340">
        <w:rPr>
          <w:rStyle w:val="HTMLCode"/>
          <w:rFonts w:eastAsiaTheme="minorHAnsi"/>
        </w:rPr>
        <w:t xml:space="preserve"> - </w:t>
      </w:r>
      <w:r w:rsidR="00785340">
        <w:rPr>
          <w:rStyle w:val="HTMLCode"/>
          <w:rFonts w:eastAsiaTheme="minorHAnsi"/>
        </w:rPr>
        <w:t xml:space="preserve">это небольшая БД в формате </w:t>
      </w:r>
      <w:r w:rsidR="00785340">
        <w:rPr>
          <w:rStyle w:val="HTMLCode"/>
          <w:rFonts w:eastAsiaTheme="minorHAnsi"/>
          <w:lang w:val="en-US"/>
        </w:rPr>
        <w:t>json</w:t>
      </w:r>
      <w:r w:rsidR="00785340" w:rsidRPr="00785340">
        <w:rPr>
          <w:rStyle w:val="HTMLCode"/>
          <w:rFonts w:eastAsiaTheme="minorHAnsi"/>
        </w:rPr>
        <w:t xml:space="preserve">, </w:t>
      </w:r>
      <w:r w:rsidR="00785340">
        <w:rPr>
          <w:rStyle w:val="HTMLCode"/>
          <w:rFonts w:eastAsiaTheme="minorHAnsi"/>
        </w:rPr>
        <w:t>которая лежит в интернете и к который мы можем обращаться для тестирования.</w:t>
      </w:r>
    </w:p>
    <w:p w:rsidR="00785340" w:rsidRPr="00067A61" w:rsidRDefault="00785340" w:rsidP="004A1CC4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Вот запрос</w:t>
      </w:r>
      <w:r w:rsidR="00067A61">
        <w:rPr>
          <w:rStyle w:val="HTMLCode"/>
          <w:rFonts w:eastAsiaTheme="minorHAnsi"/>
        </w:rPr>
        <w:t xml:space="preserve"> </w:t>
      </w:r>
      <w:r w:rsidR="00067A61">
        <w:rPr>
          <w:rStyle w:val="HTMLCode"/>
          <w:rFonts w:eastAsiaTheme="minorHAnsi"/>
          <w:lang w:val="en-US"/>
        </w:rPr>
        <w:t>get</w:t>
      </w:r>
      <w:r w:rsidR="00067A61" w:rsidRPr="0014453A">
        <w:rPr>
          <w:rStyle w:val="HTMLCode"/>
          <w:rFonts w:eastAsiaTheme="minorHAnsi"/>
          <w:rPrChange w:id="222" w:author="Novoselov Alexander" w:date="2022-09-16T14:35:00Z">
            <w:rPr>
              <w:rStyle w:val="HTMLCode"/>
              <w:rFonts w:eastAsiaTheme="minorHAnsi"/>
              <w:lang w:val="en-US"/>
            </w:rPr>
          </w:rPrChange>
        </w:rPr>
        <w:t xml:space="preserve"> запрос</w:t>
      </w:r>
    </w:p>
    <w:p w:rsidR="00785340" w:rsidRPr="00785340" w:rsidRDefault="00785340" w:rsidP="00785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fetch</w:t>
      </w:r>
      <w:r w:rsidRPr="00785340">
        <w:rPr>
          <w:rFonts w:ascii="Courier New" w:eastAsia="Times New Roman" w:hAnsi="Courier New" w:cs="Courier New"/>
          <w:sz w:val="20"/>
          <w:szCs w:val="20"/>
        </w:rPr>
        <w:t>('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https</w:t>
      </w:r>
      <w:r w:rsidRPr="00785340">
        <w:rPr>
          <w:rFonts w:ascii="Courier New" w:eastAsia="Times New Roman" w:hAnsi="Courier New" w:cs="Courier New"/>
          <w:sz w:val="20"/>
          <w:szCs w:val="20"/>
        </w:rPr>
        <w:t>://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jsonplaceholder</w:t>
      </w:r>
      <w:r w:rsidRPr="00785340">
        <w:rPr>
          <w:rFonts w:ascii="Courier New" w:eastAsia="Times New Roman" w:hAnsi="Courier New" w:cs="Courier New"/>
          <w:sz w:val="20"/>
          <w:szCs w:val="20"/>
        </w:rPr>
        <w:t>.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typicode</w:t>
      </w:r>
      <w:r w:rsidRPr="00785340">
        <w:rPr>
          <w:rFonts w:ascii="Courier New" w:eastAsia="Times New Roman" w:hAnsi="Courier New" w:cs="Courier New"/>
          <w:sz w:val="20"/>
          <w:szCs w:val="20"/>
        </w:rPr>
        <w:t>.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com</w:t>
      </w:r>
      <w:r w:rsidRPr="00785340">
        <w:rPr>
          <w:rFonts w:ascii="Courier New" w:eastAsia="Times New Roman" w:hAnsi="Courier New" w:cs="Courier New"/>
          <w:sz w:val="20"/>
          <w:szCs w:val="20"/>
        </w:rPr>
        <w:t>/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todos</w:t>
      </w:r>
      <w:r w:rsidRPr="00785340">
        <w:rPr>
          <w:rFonts w:ascii="Courier New" w:eastAsia="Times New Roman" w:hAnsi="Courier New" w:cs="Courier New"/>
          <w:sz w:val="20"/>
          <w:szCs w:val="20"/>
        </w:rPr>
        <w:t>/1')</w:t>
      </w:r>
    </w:p>
    <w:p w:rsidR="00785340" w:rsidRPr="00785340" w:rsidRDefault="00785340" w:rsidP="00785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85340"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.then(response =&gt; response.json())</w:t>
      </w:r>
    </w:p>
    <w:p w:rsidR="00785340" w:rsidRDefault="00785340" w:rsidP="00785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.then(json =&gt; console.log(json))</w:t>
      </w:r>
    </w:p>
    <w:p w:rsidR="001B4DDD" w:rsidRDefault="001B4DDD" w:rsidP="007853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1B4DDD" w:rsidRPr="00F02A74" w:rsidRDefault="001B4DDD" w:rsidP="00F02A74">
      <w:pPr>
        <w:spacing w:line="360" w:lineRule="auto"/>
        <w:rPr>
          <w:rStyle w:val="HTMLCode"/>
          <w:rFonts w:eastAsiaTheme="minorHAnsi"/>
        </w:rPr>
      </w:pPr>
      <w:r w:rsidRPr="00F02A74">
        <w:rPr>
          <w:rStyle w:val="HTMLCode"/>
          <w:rFonts w:eastAsiaTheme="minorHAnsi"/>
        </w:rPr>
        <w:t>Наш fetch использует промисы. Из этой конструкции fetch('https://jsonplaceholder.typicode.com/todos/1') возвращается промис.</w:t>
      </w:r>
      <w:r w:rsidR="00897348" w:rsidRPr="00F02A74">
        <w:rPr>
          <w:rStyle w:val="HTMLCode"/>
          <w:rFonts w:eastAsiaTheme="minorHAnsi"/>
        </w:rPr>
        <w:t xml:space="preserve"> И мы сразу можем его обработать при помощи then()</w:t>
      </w:r>
    </w:p>
    <w:p w:rsidR="00F02A74" w:rsidRPr="00D752D0" w:rsidRDefault="00F02A74" w:rsidP="00F02A74">
      <w:pPr>
        <w:spacing w:line="360" w:lineRule="auto"/>
        <w:rPr>
          <w:rStyle w:val="HTMLCode"/>
          <w:rFonts w:eastAsiaTheme="minorHAnsi"/>
        </w:rPr>
      </w:pPr>
      <w:r w:rsidRPr="00F02A74">
        <w:rPr>
          <w:rStyle w:val="HTMLCode"/>
          <w:rFonts w:eastAsiaTheme="minorHAnsi"/>
        </w:rPr>
        <w:t>В response помещается ответ с сервера</w:t>
      </w:r>
      <w:r w:rsidR="00754430">
        <w:rPr>
          <w:rStyle w:val="HTMLCode"/>
          <w:rFonts w:eastAsiaTheme="minorHAnsi"/>
        </w:rPr>
        <w:t xml:space="preserve"> в формате </w:t>
      </w:r>
      <w:r w:rsidR="00754430">
        <w:rPr>
          <w:rStyle w:val="HTMLCode"/>
          <w:rFonts w:eastAsiaTheme="minorHAnsi"/>
          <w:lang w:val="en-US"/>
        </w:rPr>
        <w:t>json</w:t>
      </w:r>
      <w:r w:rsidRPr="00F02A74">
        <w:rPr>
          <w:rStyle w:val="HTMLCode"/>
          <w:rFonts w:eastAsiaTheme="minorHAnsi"/>
        </w:rPr>
        <w:t>.</w:t>
      </w:r>
      <w:r w:rsidR="00D752D0" w:rsidRPr="00D752D0">
        <w:rPr>
          <w:rStyle w:val="HTMLCode"/>
          <w:rFonts w:eastAsiaTheme="minorHAnsi"/>
        </w:rPr>
        <w:t xml:space="preserve"> </w:t>
      </w:r>
    </w:p>
    <w:p w:rsidR="00D752D0" w:rsidRDefault="00D752D0" w:rsidP="00F02A74">
      <w:pPr>
        <w:spacing w:line="360" w:lineRule="auto"/>
        <w:rPr>
          <w:rFonts w:ascii="Courier New" w:eastAsia="Times New Roman" w:hAnsi="Courier New" w:cs="Courier New"/>
          <w:sz w:val="20"/>
          <w:szCs w:val="20"/>
        </w:rPr>
      </w:pP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response</w:t>
      </w:r>
      <w:r w:rsidRPr="00D752D0">
        <w:rPr>
          <w:rFonts w:ascii="Courier New" w:eastAsia="Times New Roman" w:hAnsi="Courier New" w:cs="Courier New"/>
          <w:sz w:val="20"/>
          <w:szCs w:val="20"/>
        </w:rPr>
        <w:t>.</w:t>
      </w:r>
      <w:r w:rsidRPr="00785340">
        <w:rPr>
          <w:rFonts w:ascii="Courier New" w:eastAsia="Times New Roman" w:hAnsi="Courier New" w:cs="Courier New"/>
          <w:sz w:val="20"/>
          <w:szCs w:val="20"/>
          <w:lang w:val="en-US"/>
        </w:rPr>
        <w:t>json</w:t>
      </w:r>
      <w:r w:rsidRPr="00D752D0">
        <w:rPr>
          <w:rFonts w:ascii="Courier New" w:eastAsia="Times New Roman" w:hAnsi="Courier New" w:cs="Courier New"/>
          <w:sz w:val="20"/>
          <w:szCs w:val="20"/>
        </w:rPr>
        <w:t xml:space="preserve">() – </w:t>
      </w:r>
      <w:r>
        <w:rPr>
          <w:rFonts w:ascii="Courier New" w:eastAsia="Times New Roman" w:hAnsi="Courier New" w:cs="Courier New"/>
          <w:sz w:val="20"/>
          <w:szCs w:val="20"/>
        </w:rPr>
        <w:t xml:space="preserve">а вот этот метод превратит данные из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json</w:t>
      </w:r>
      <w:r w:rsidRPr="00D752D0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 обычный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js</w:t>
      </w:r>
      <w:r w:rsidRPr="00D752D0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объект.</w:t>
      </w:r>
      <w:r w:rsidR="00805010">
        <w:rPr>
          <w:rFonts w:ascii="Courier New" w:eastAsia="Times New Roman" w:hAnsi="Courier New" w:cs="Courier New"/>
          <w:sz w:val="20"/>
          <w:szCs w:val="20"/>
        </w:rPr>
        <w:t xml:space="preserve"> Также эта команда возвращает нам промис и мы дальше можем построить цепочку.</w:t>
      </w:r>
    </w:p>
    <w:p w:rsidR="00067A61" w:rsidRDefault="00067A61" w:rsidP="00F02A74">
      <w:pPr>
        <w:spacing w:line="36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Если добавить дополнительные параметры, то метод превращается в </w:t>
      </w:r>
      <w:r>
        <w:rPr>
          <w:rFonts w:ascii="Courier New" w:eastAsia="Times New Roman" w:hAnsi="Courier New" w:cs="Courier New"/>
          <w:sz w:val="20"/>
          <w:szCs w:val="20"/>
          <w:lang w:val="en-US"/>
        </w:rPr>
        <w:t>POST</w:t>
      </w:r>
      <w:r w:rsidRPr="00067A61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запрос</w:t>
      </w:r>
      <w:r w:rsidR="00E02E73">
        <w:rPr>
          <w:rFonts w:ascii="Courier New" w:eastAsia="Times New Roman" w:hAnsi="Courier New" w:cs="Courier New"/>
          <w:sz w:val="20"/>
          <w:szCs w:val="20"/>
        </w:rPr>
        <w:t>.</w:t>
      </w:r>
    </w:p>
    <w:p w:rsidR="00E02E73" w:rsidRDefault="00E02E73" w:rsidP="00E02E73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  <w:lang w:val="en-US"/>
        </w:rPr>
        <w:t>fetch</w:t>
      </w:r>
      <w:r w:rsidRPr="00785340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url</w:t>
      </w:r>
      <w:r>
        <w:rPr>
          <w:rStyle w:val="HTMLCode"/>
          <w:rFonts w:eastAsiaTheme="minorHAnsi"/>
        </w:rPr>
        <w:t xml:space="preserve">, </w:t>
      </w:r>
      <w:r w:rsidRPr="00E02E73">
        <w:rPr>
          <w:rStyle w:val="HTMLCode"/>
          <w:rFonts w:eastAsiaTheme="minorHAnsi"/>
        </w:rPr>
        <w:t>{</w:t>
      </w:r>
      <w:r>
        <w:rPr>
          <w:rStyle w:val="HTMLCode"/>
          <w:rFonts w:eastAsiaTheme="minorHAnsi"/>
        </w:rPr>
        <w:t>объект с настройками</w:t>
      </w:r>
      <w:r w:rsidRPr="00E02E73">
        <w:rPr>
          <w:rStyle w:val="HTMLCode"/>
          <w:rFonts w:eastAsiaTheme="minorHAnsi"/>
        </w:rPr>
        <w:t>}</w:t>
      </w:r>
      <w:r>
        <w:rPr>
          <w:rStyle w:val="HTMLCode"/>
          <w:rFonts w:eastAsiaTheme="minorHAnsi"/>
        </w:rPr>
        <w:t>)- метод для запросов на сервер.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7B4208">
        <w:rPr>
          <w:rStyle w:val="HTMLCode"/>
          <w:rFonts w:eastAsiaTheme="minorHAnsi"/>
        </w:rPr>
        <w:t xml:space="preserve">  </w:t>
      </w:r>
      <w:r w:rsidRPr="007B4208">
        <w:rPr>
          <w:rFonts w:eastAsia="Times New Roman"/>
          <w:lang w:val="en-US"/>
        </w:rPr>
        <w:t>fetch</w:t>
      </w:r>
      <w:r w:rsidRPr="0031709D">
        <w:rPr>
          <w:rFonts w:eastAsia="Times New Roman"/>
        </w:rPr>
        <w:t>('</w:t>
      </w:r>
      <w:r w:rsidRPr="007B4208">
        <w:rPr>
          <w:rFonts w:eastAsia="Times New Roman"/>
          <w:lang w:val="en-US"/>
        </w:rPr>
        <w:t>https</w:t>
      </w:r>
      <w:r w:rsidRPr="0031709D">
        <w:rPr>
          <w:rFonts w:eastAsia="Times New Roman"/>
        </w:rPr>
        <w:t>://</w:t>
      </w:r>
      <w:r w:rsidRPr="007B4208">
        <w:rPr>
          <w:rFonts w:eastAsia="Times New Roman"/>
          <w:lang w:val="en-US"/>
        </w:rPr>
        <w:t>jsonplaceholder</w:t>
      </w:r>
      <w:r w:rsidRPr="0031709D">
        <w:rPr>
          <w:rFonts w:eastAsia="Times New Roman"/>
        </w:rPr>
        <w:t>.</w:t>
      </w:r>
      <w:r w:rsidRPr="007B4208">
        <w:rPr>
          <w:rFonts w:eastAsia="Times New Roman"/>
          <w:lang w:val="en-US"/>
        </w:rPr>
        <w:t>typicode</w:t>
      </w:r>
      <w:r w:rsidRPr="0031709D">
        <w:rPr>
          <w:rFonts w:eastAsia="Times New Roman"/>
        </w:rPr>
        <w:t>.</w:t>
      </w:r>
      <w:r w:rsidRPr="007B4208">
        <w:rPr>
          <w:rFonts w:eastAsia="Times New Roman"/>
          <w:lang w:val="en-US"/>
        </w:rPr>
        <w:t>com</w:t>
      </w:r>
      <w:r w:rsidRPr="0031709D">
        <w:rPr>
          <w:rFonts w:eastAsia="Times New Roman"/>
        </w:rPr>
        <w:t>/</w:t>
      </w:r>
      <w:r w:rsidRPr="007B4208">
        <w:rPr>
          <w:rFonts w:eastAsia="Times New Roman"/>
          <w:lang w:val="en-US"/>
        </w:rPr>
        <w:t>posts</w:t>
      </w:r>
      <w:r w:rsidRPr="0031709D">
        <w:rPr>
          <w:rFonts w:eastAsia="Times New Roman"/>
        </w:rPr>
        <w:t>',{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31709D">
        <w:rPr>
          <w:rFonts w:eastAsia="Times New Roman"/>
        </w:rPr>
        <w:t xml:space="preserve">    </w:t>
      </w:r>
      <w:r w:rsidRPr="007B4208">
        <w:rPr>
          <w:rFonts w:eastAsia="Times New Roman"/>
          <w:lang w:val="en-US"/>
        </w:rPr>
        <w:t>method</w:t>
      </w:r>
      <w:r w:rsidRPr="0031709D">
        <w:rPr>
          <w:rFonts w:eastAsia="Times New Roman"/>
        </w:rPr>
        <w:t>: "</w:t>
      </w:r>
      <w:r w:rsidRPr="007B4208">
        <w:rPr>
          <w:rFonts w:eastAsia="Times New Roman"/>
          <w:lang w:val="en-US"/>
        </w:rPr>
        <w:t>POST</w:t>
      </w:r>
      <w:r w:rsidRPr="0031709D">
        <w:rPr>
          <w:rFonts w:eastAsia="Times New Roman"/>
        </w:rPr>
        <w:t>", // метод запроса на сервер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31709D">
        <w:rPr>
          <w:rFonts w:eastAsia="Times New Roman"/>
        </w:rPr>
        <w:t xml:space="preserve">    </w:t>
      </w:r>
      <w:r w:rsidRPr="007B4208">
        <w:rPr>
          <w:rFonts w:eastAsia="Times New Roman"/>
          <w:lang w:val="en-US"/>
        </w:rPr>
        <w:t>body</w:t>
      </w:r>
      <w:r w:rsidRPr="0031709D">
        <w:rPr>
          <w:rFonts w:eastAsia="Times New Roman"/>
        </w:rPr>
        <w:t xml:space="preserve">: </w:t>
      </w:r>
      <w:r w:rsidRPr="007B4208">
        <w:rPr>
          <w:rFonts w:eastAsia="Times New Roman"/>
          <w:lang w:val="en-US"/>
        </w:rPr>
        <w:t>JSON</w:t>
      </w:r>
      <w:r w:rsidRPr="0031709D">
        <w:rPr>
          <w:rFonts w:eastAsia="Times New Roman"/>
        </w:rPr>
        <w:t>.</w:t>
      </w:r>
      <w:r w:rsidRPr="007B4208">
        <w:rPr>
          <w:rFonts w:eastAsia="Times New Roman"/>
          <w:lang w:val="en-US"/>
        </w:rPr>
        <w:t>stringify</w:t>
      </w:r>
      <w:r w:rsidRPr="0031709D">
        <w:rPr>
          <w:rFonts w:eastAsia="Times New Roman"/>
        </w:rPr>
        <w:t>({</w:t>
      </w:r>
      <w:r w:rsidRPr="007B4208">
        <w:rPr>
          <w:rFonts w:eastAsia="Times New Roman"/>
          <w:lang w:val="en-US"/>
        </w:rPr>
        <w:t>name</w:t>
      </w:r>
      <w:r w:rsidRPr="0031709D">
        <w:rPr>
          <w:rFonts w:eastAsia="Times New Roman"/>
        </w:rPr>
        <w:t>:'</w:t>
      </w:r>
      <w:r w:rsidRPr="007B4208">
        <w:rPr>
          <w:rFonts w:eastAsia="Times New Roman"/>
          <w:lang w:val="en-US"/>
        </w:rPr>
        <w:t>Alexey</w:t>
      </w:r>
      <w:r w:rsidRPr="0031709D">
        <w:rPr>
          <w:rFonts w:eastAsia="Times New Roman"/>
        </w:rPr>
        <w:t>'}), // то что отправляем на сервер, если нужно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31709D">
        <w:rPr>
          <w:rFonts w:eastAsia="Times New Roman"/>
        </w:rPr>
        <w:t xml:space="preserve">    </w:t>
      </w:r>
      <w:r w:rsidRPr="007B4208">
        <w:rPr>
          <w:rFonts w:eastAsia="Times New Roman"/>
          <w:lang w:val="en-US"/>
        </w:rPr>
        <w:t>headers</w:t>
      </w:r>
      <w:r w:rsidRPr="0031709D">
        <w:rPr>
          <w:rFonts w:eastAsia="Times New Roman"/>
        </w:rPr>
        <w:t xml:space="preserve">: { 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31709D">
        <w:rPr>
          <w:rFonts w:eastAsia="Times New Roman"/>
        </w:rPr>
        <w:t xml:space="preserve">        '</w:t>
      </w:r>
      <w:r w:rsidRPr="007B4208">
        <w:rPr>
          <w:rFonts w:eastAsia="Times New Roman"/>
          <w:lang w:val="en-US"/>
        </w:rPr>
        <w:t>Content</w:t>
      </w:r>
      <w:r w:rsidRPr="0031709D">
        <w:rPr>
          <w:rFonts w:eastAsia="Times New Roman"/>
        </w:rPr>
        <w:t>-</w:t>
      </w:r>
      <w:r w:rsidRPr="007B4208">
        <w:rPr>
          <w:rFonts w:eastAsia="Times New Roman"/>
          <w:lang w:val="en-US"/>
        </w:rPr>
        <w:t>type</w:t>
      </w:r>
      <w:r w:rsidRPr="0031709D">
        <w:rPr>
          <w:rFonts w:eastAsia="Times New Roman"/>
        </w:rPr>
        <w:t>': '</w:t>
      </w:r>
      <w:r w:rsidRPr="007B4208">
        <w:rPr>
          <w:rFonts w:eastAsia="Times New Roman"/>
          <w:lang w:val="en-US"/>
        </w:rPr>
        <w:t>application</w:t>
      </w:r>
      <w:r w:rsidRPr="0031709D">
        <w:rPr>
          <w:rFonts w:eastAsia="Times New Roman"/>
        </w:rPr>
        <w:t>/</w:t>
      </w:r>
      <w:r w:rsidRPr="007B4208">
        <w:rPr>
          <w:rFonts w:eastAsia="Times New Roman"/>
          <w:lang w:val="en-US"/>
        </w:rPr>
        <w:t>json</w:t>
      </w:r>
      <w:r w:rsidRPr="0031709D">
        <w:rPr>
          <w:rFonts w:eastAsia="Times New Roman"/>
        </w:rPr>
        <w:t>'</w:t>
      </w:r>
    </w:p>
    <w:p w:rsidR="007B4208" w:rsidRPr="0031709D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 w:rsidRPr="0031709D">
        <w:rPr>
          <w:rFonts w:eastAsia="Times New Roman"/>
        </w:rPr>
        <w:t xml:space="preserve">    } // Заголовки, которые определяют какой контент мы отправляем. так как заголовкИ, то мы используем объект.</w:t>
      </w:r>
    </w:p>
    <w:p w:rsidR="007B4208" w:rsidRPr="007B4208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31709D">
        <w:rPr>
          <w:rFonts w:eastAsia="Times New Roman"/>
        </w:rPr>
        <w:t xml:space="preserve">  </w:t>
      </w:r>
      <w:r w:rsidRPr="007B4208">
        <w:rPr>
          <w:rFonts w:eastAsia="Times New Roman"/>
          <w:lang w:val="en-US"/>
        </w:rPr>
        <w:t>})</w:t>
      </w:r>
    </w:p>
    <w:p w:rsidR="007B4208" w:rsidRPr="007B4208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7B4208">
        <w:rPr>
          <w:rFonts w:eastAsia="Times New Roman"/>
          <w:lang w:val="en-US"/>
        </w:rPr>
        <w:t xml:space="preserve">  .then(response =&gt; response.json())</w:t>
      </w:r>
    </w:p>
    <w:p w:rsidR="007B4208" w:rsidRDefault="007B4208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  <w:r w:rsidRPr="007B4208">
        <w:rPr>
          <w:rFonts w:eastAsia="Times New Roman"/>
          <w:lang w:val="en-US"/>
        </w:rPr>
        <w:t xml:space="preserve">  .then(json =&gt; console.log(json))</w:t>
      </w:r>
    </w:p>
    <w:p w:rsidR="00965615" w:rsidRDefault="00965615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lang w:val="en-US"/>
        </w:rPr>
      </w:pPr>
    </w:p>
    <w:p w:rsidR="00D60156" w:rsidRPr="00D60156" w:rsidRDefault="00B60DBF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  <w:r>
        <w:rPr>
          <w:rFonts w:eastAsia="Times New Roman"/>
        </w:rPr>
        <w:t>****</w:t>
      </w:r>
      <w:r w:rsidR="00D60156">
        <w:rPr>
          <w:rFonts w:eastAsia="Times New Roman"/>
        </w:rPr>
        <w:t>П.С. От себя. Скореее всего.</w:t>
      </w:r>
    </w:p>
    <w:p w:rsidR="00D60156" w:rsidRPr="00C42DA2" w:rsidRDefault="00D60156" w:rsidP="00417249">
      <w:pPr>
        <w:spacing w:line="360" w:lineRule="auto"/>
        <w:rPr>
          <w:rStyle w:val="HTMLCode"/>
          <w:rFonts w:eastAsiaTheme="minorHAnsi"/>
          <w:rPrChange w:id="223" w:author="Novoselov Alexander" w:date="2022-09-15T11:26:00Z">
            <w:rPr>
              <w:rStyle w:val="HTMLCode"/>
              <w:rFonts w:eastAsiaTheme="minorHAnsi"/>
              <w:lang w:val="en-US"/>
            </w:rPr>
          </w:rPrChange>
        </w:rPr>
      </w:pPr>
      <w:r w:rsidRPr="00133605">
        <w:rPr>
          <w:rStyle w:val="HTMLCode"/>
          <w:rFonts w:eastAsiaTheme="minorHAnsi"/>
        </w:rPr>
        <w:t xml:space="preserve">Когда передаем промисы по цепочке, то каждый раз вызываем новый промис внутреннюю </w:t>
      </w:r>
      <w:r w:rsidRPr="00C42DA2">
        <w:rPr>
          <w:rStyle w:val="HTMLCode"/>
          <w:rFonts w:eastAsiaTheme="minorHAnsi"/>
          <w:rPrChange w:id="224" w:author="Novoselov Alexander" w:date="2022-09-15T11:26:00Z">
            <w:rPr>
              <w:rStyle w:val="HTMLCode"/>
              <w:rFonts w:eastAsiaTheme="minorHAnsi"/>
              <w:lang w:val="en-US"/>
            </w:rPr>
          </w:rPrChange>
        </w:rPr>
        <w:t xml:space="preserve">логику которого не видим. </w:t>
      </w:r>
    </w:p>
    <w:p w:rsidR="00D60156" w:rsidRPr="00133605" w:rsidRDefault="00D60156" w:rsidP="00417249">
      <w:pPr>
        <w:spacing w:line="360" w:lineRule="auto"/>
        <w:rPr>
          <w:rStyle w:val="HTMLCode"/>
          <w:rFonts w:eastAsiaTheme="minorHAnsi"/>
        </w:rPr>
      </w:pPr>
      <w:r w:rsidRPr="00417249">
        <w:rPr>
          <w:rStyle w:val="HTMLCode"/>
          <w:rFonts w:eastAsiaTheme="minorHAnsi"/>
        </w:rPr>
        <w:t>fetch</w:t>
      </w:r>
      <w:r w:rsidRPr="00133605">
        <w:rPr>
          <w:rStyle w:val="HTMLCode"/>
          <w:rFonts w:eastAsiaTheme="minorHAnsi"/>
        </w:rPr>
        <w:t>('</w:t>
      </w:r>
      <w:r w:rsidRPr="00417249">
        <w:rPr>
          <w:rStyle w:val="HTMLCode"/>
          <w:rFonts w:eastAsiaTheme="minorHAnsi"/>
        </w:rPr>
        <w:t>https</w:t>
      </w:r>
      <w:r w:rsidRPr="00133605">
        <w:rPr>
          <w:rStyle w:val="HTMLCode"/>
          <w:rFonts w:eastAsiaTheme="minorHAnsi"/>
        </w:rPr>
        <w:t>://</w:t>
      </w:r>
      <w:r w:rsidRPr="00417249">
        <w:rPr>
          <w:rStyle w:val="HTMLCode"/>
          <w:rFonts w:eastAsiaTheme="minorHAnsi"/>
        </w:rPr>
        <w:t>jsonplaceholder</w:t>
      </w:r>
      <w:r w:rsidRPr="00133605">
        <w:rPr>
          <w:rStyle w:val="HTMLCode"/>
          <w:rFonts w:eastAsiaTheme="minorHAnsi"/>
        </w:rPr>
        <w:t>.</w:t>
      </w:r>
      <w:r w:rsidRPr="00417249">
        <w:rPr>
          <w:rStyle w:val="HTMLCode"/>
          <w:rFonts w:eastAsiaTheme="minorHAnsi"/>
        </w:rPr>
        <w:t>typicode</w:t>
      </w:r>
      <w:r w:rsidRPr="00133605">
        <w:rPr>
          <w:rStyle w:val="HTMLCode"/>
          <w:rFonts w:eastAsiaTheme="minorHAnsi"/>
        </w:rPr>
        <w:t>.</w:t>
      </w:r>
      <w:r w:rsidRPr="00417249">
        <w:rPr>
          <w:rStyle w:val="HTMLCode"/>
          <w:rFonts w:eastAsiaTheme="minorHAnsi"/>
        </w:rPr>
        <w:t>com</w:t>
      </w:r>
      <w:r w:rsidRPr="00133605">
        <w:rPr>
          <w:rStyle w:val="HTMLCode"/>
          <w:rFonts w:eastAsiaTheme="minorHAnsi"/>
        </w:rPr>
        <w:t>/</w:t>
      </w:r>
      <w:r w:rsidRPr="00417249">
        <w:rPr>
          <w:rStyle w:val="HTMLCode"/>
          <w:rFonts w:eastAsiaTheme="minorHAnsi"/>
        </w:rPr>
        <w:t>todos</w:t>
      </w:r>
      <w:r w:rsidRPr="00133605">
        <w:rPr>
          <w:rStyle w:val="HTMLCode"/>
          <w:rFonts w:eastAsiaTheme="minorHAnsi"/>
        </w:rPr>
        <w:t xml:space="preserve">/1') – вернет промис внутри которого в </w:t>
      </w:r>
      <w:r w:rsidRPr="00417249">
        <w:rPr>
          <w:rStyle w:val="HTMLCode"/>
          <w:rFonts w:eastAsiaTheme="minorHAnsi"/>
        </w:rPr>
        <w:t>resolve</w:t>
      </w:r>
      <w:r w:rsidRPr="00133605">
        <w:rPr>
          <w:rStyle w:val="HTMLCode"/>
          <w:rFonts w:eastAsiaTheme="minorHAnsi"/>
        </w:rPr>
        <w:t>(</w:t>
      </w:r>
      <w:r w:rsidRPr="00417249">
        <w:rPr>
          <w:rStyle w:val="HTMLCode"/>
          <w:rFonts w:eastAsiaTheme="minorHAnsi"/>
        </w:rPr>
        <w:t>response</w:t>
      </w:r>
      <w:r w:rsidRPr="00133605">
        <w:rPr>
          <w:rStyle w:val="HTMLCode"/>
          <w:rFonts w:eastAsiaTheme="minorHAnsi"/>
        </w:rPr>
        <w:t xml:space="preserve">) подается респонс, но мы этого невидим и незнаем наверняка. Потом этот </w:t>
      </w:r>
      <w:r w:rsidRPr="00417249">
        <w:rPr>
          <w:rStyle w:val="HTMLCode"/>
          <w:rFonts w:eastAsiaTheme="minorHAnsi"/>
        </w:rPr>
        <w:t>response</w:t>
      </w:r>
      <w:r w:rsidRPr="00133605">
        <w:rPr>
          <w:rStyle w:val="HTMLCode"/>
          <w:rFonts w:eastAsiaTheme="minorHAnsi"/>
        </w:rPr>
        <w:t xml:space="preserve"> передается в </w:t>
      </w: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 xml:space="preserve"> где с ним что-то делаеют.</w:t>
      </w:r>
    </w:p>
    <w:p w:rsidR="00D60156" w:rsidRPr="00133605" w:rsidRDefault="00D60156" w:rsidP="00417249">
      <w:pPr>
        <w:spacing w:line="360" w:lineRule="auto"/>
        <w:rPr>
          <w:rStyle w:val="HTMLCode"/>
          <w:rFonts w:eastAsiaTheme="minorHAnsi"/>
        </w:rPr>
      </w:pPr>
      <w:r w:rsidRPr="00133605">
        <w:rPr>
          <w:rStyle w:val="HTMLCode"/>
          <w:rFonts w:eastAsiaTheme="minorHAnsi"/>
        </w:rPr>
        <w:lastRenderedPageBreak/>
        <w:t>.</w:t>
      </w: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>(</w:t>
      </w:r>
      <w:r w:rsidRPr="00417249">
        <w:rPr>
          <w:rStyle w:val="HTMLCode"/>
          <w:rFonts w:eastAsiaTheme="minorHAnsi"/>
        </w:rPr>
        <w:t>response</w:t>
      </w:r>
      <w:r w:rsidRPr="00133605">
        <w:rPr>
          <w:rStyle w:val="HTMLCode"/>
          <w:rFonts w:eastAsiaTheme="minorHAnsi"/>
        </w:rPr>
        <w:t xml:space="preserve"> =&gt; </w:t>
      </w:r>
      <w:r w:rsidRPr="00417249">
        <w:rPr>
          <w:rStyle w:val="HTMLCode"/>
          <w:rFonts w:eastAsiaTheme="minorHAnsi"/>
        </w:rPr>
        <w:t>response</w:t>
      </w:r>
      <w:r w:rsidRPr="00133605">
        <w:rPr>
          <w:rStyle w:val="HTMLCode"/>
          <w:rFonts w:eastAsiaTheme="minorHAnsi"/>
        </w:rPr>
        <w:t>.</w:t>
      </w:r>
      <w:r w:rsidRPr="00417249">
        <w:rPr>
          <w:rStyle w:val="HTMLCode"/>
          <w:rFonts w:eastAsiaTheme="minorHAnsi"/>
        </w:rPr>
        <w:t>json</w:t>
      </w:r>
      <w:r w:rsidRPr="00133605">
        <w:rPr>
          <w:rStyle w:val="HTMLCode"/>
          <w:rFonts w:eastAsiaTheme="minorHAnsi"/>
        </w:rPr>
        <w:t xml:space="preserve">()) – этот </w:t>
      </w: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 xml:space="preserve"> снова возвращает промис внутри которого </w:t>
      </w:r>
      <w:r w:rsidRPr="00417249">
        <w:rPr>
          <w:rStyle w:val="HTMLCode"/>
          <w:rFonts w:eastAsiaTheme="minorHAnsi"/>
        </w:rPr>
        <w:t>resolve</w:t>
      </w:r>
      <w:r w:rsidRPr="00133605">
        <w:rPr>
          <w:rStyle w:val="HTMLCode"/>
          <w:rFonts w:eastAsiaTheme="minorHAnsi"/>
        </w:rPr>
        <w:t xml:space="preserve">(обект в </w:t>
      </w:r>
      <w:r w:rsidRPr="00417249">
        <w:rPr>
          <w:rStyle w:val="HTMLCode"/>
          <w:rFonts w:eastAsiaTheme="minorHAnsi"/>
          <w:lang w:val="en-US"/>
        </w:rPr>
        <w:t>js</w:t>
      </w:r>
      <w:r w:rsidRPr="00133605">
        <w:rPr>
          <w:rStyle w:val="HTMLCode"/>
          <w:rFonts w:eastAsiaTheme="minorHAnsi"/>
        </w:rPr>
        <w:t xml:space="preserve"> формате) помещается результат </w:t>
      </w:r>
      <w:r w:rsidRPr="00417249">
        <w:rPr>
          <w:rStyle w:val="HTMLCode"/>
          <w:rFonts w:eastAsiaTheme="minorHAnsi"/>
        </w:rPr>
        <w:t>response</w:t>
      </w:r>
      <w:r w:rsidRPr="00133605">
        <w:rPr>
          <w:rStyle w:val="HTMLCode"/>
          <w:rFonts w:eastAsiaTheme="minorHAnsi"/>
        </w:rPr>
        <w:t>.</w:t>
      </w:r>
      <w:r w:rsidRPr="00417249">
        <w:rPr>
          <w:rStyle w:val="HTMLCode"/>
          <w:rFonts w:eastAsiaTheme="minorHAnsi"/>
        </w:rPr>
        <w:t>json</w:t>
      </w:r>
      <w:r w:rsidRPr="00133605">
        <w:rPr>
          <w:rStyle w:val="HTMLCode"/>
          <w:rFonts w:eastAsiaTheme="minorHAnsi"/>
        </w:rPr>
        <w:t xml:space="preserve">() те.е объект в </w:t>
      </w:r>
      <w:r w:rsidRPr="00417249">
        <w:rPr>
          <w:rStyle w:val="HTMLCode"/>
          <w:rFonts w:eastAsiaTheme="minorHAnsi"/>
        </w:rPr>
        <w:t>js</w:t>
      </w:r>
      <w:r w:rsidRPr="00133605">
        <w:rPr>
          <w:rStyle w:val="HTMLCode"/>
          <w:rFonts w:eastAsiaTheme="minorHAnsi"/>
        </w:rPr>
        <w:t xml:space="preserve"> формате котоорый попадет в следующий </w:t>
      </w: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>. Но опять же мы этого не видим и не знаем наверняка.</w:t>
      </w:r>
    </w:p>
    <w:p w:rsidR="00D60156" w:rsidRPr="00133605" w:rsidRDefault="00D60156" w:rsidP="00417249">
      <w:pPr>
        <w:spacing w:line="360" w:lineRule="auto"/>
        <w:rPr>
          <w:rStyle w:val="HTMLCode"/>
          <w:rFonts w:eastAsiaTheme="minorHAnsi"/>
        </w:rPr>
      </w:pP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>(</w:t>
      </w:r>
      <w:r w:rsidRPr="00417249">
        <w:rPr>
          <w:rStyle w:val="HTMLCode"/>
          <w:rFonts w:eastAsiaTheme="minorHAnsi"/>
        </w:rPr>
        <w:t>json</w:t>
      </w:r>
      <w:r w:rsidRPr="00133605">
        <w:rPr>
          <w:rStyle w:val="HTMLCode"/>
          <w:rFonts w:eastAsiaTheme="minorHAnsi"/>
        </w:rPr>
        <w:t xml:space="preserve"> =&gt; </w:t>
      </w:r>
      <w:r w:rsidRPr="00417249">
        <w:rPr>
          <w:rStyle w:val="HTMLCode"/>
          <w:rFonts w:eastAsiaTheme="minorHAnsi"/>
        </w:rPr>
        <w:t>console</w:t>
      </w:r>
      <w:r w:rsidRPr="00133605">
        <w:rPr>
          <w:rStyle w:val="HTMLCode"/>
          <w:rFonts w:eastAsiaTheme="minorHAnsi"/>
        </w:rPr>
        <w:t>.</w:t>
      </w:r>
      <w:r w:rsidRPr="00417249">
        <w:rPr>
          <w:rStyle w:val="HTMLCode"/>
          <w:rFonts w:eastAsiaTheme="minorHAnsi"/>
        </w:rPr>
        <w:t>log</w:t>
      </w:r>
      <w:r w:rsidRPr="00133605">
        <w:rPr>
          <w:rStyle w:val="HTMLCode"/>
          <w:rFonts w:eastAsiaTheme="minorHAnsi"/>
        </w:rPr>
        <w:t>(</w:t>
      </w:r>
      <w:r w:rsidRPr="00417249">
        <w:rPr>
          <w:rStyle w:val="HTMLCode"/>
          <w:rFonts w:eastAsiaTheme="minorHAnsi"/>
        </w:rPr>
        <w:t>json</w:t>
      </w:r>
      <w:r w:rsidRPr="00133605">
        <w:rPr>
          <w:rStyle w:val="HTMLCode"/>
          <w:rFonts w:eastAsiaTheme="minorHAnsi"/>
        </w:rPr>
        <w:t xml:space="preserve">)) – выполняем код внутри, а потом тут я так понимаю тоже возвращается промис, но </w:t>
      </w:r>
      <w:r w:rsidRPr="00417249">
        <w:rPr>
          <w:rStyle w:val="HTMLCode"/>
          <w:rFonts w:eastAsiaTheme="minorHAnsi"/>
        </w:rPr>
        <w:t>then</w:t>
      </w:r>
      <w:r w:rsidRPr="00133605">
        <w:rPr>
          <w:rStyle w:val="HTMLCode"/>
          <w:rFonts w:eastAsiaTheme="minorHAnsi"/>
        </w:rPr>
        <w:t xml:space="preserve"> мы у него не вызываем и поэтому не используем последний промис</w:t>
      </w:r>
      <w:r w:rsidR="00B60DBF" w:rsidRPr="00133605">
        <w:rPr>
          <w:rStyle w:val="HTMLCode"/>
          <w:rFonts w:eastAsiaTheme="minorHAnsi"/>
        </w:rPr>
        <w:t>.</w:t>
      </w:r>
    </w:p>
    <w:p w:rsidR="00B60DBF" w:rsidRPr="00D60156" w:rsidRDefault="00B60DBF" w:rsidP="00D601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eastAsia="Times New Roman"/>
        </w:rPr>
        <w:t>****</w:t>
      </w:r>
    </w:p>
    <w:p w:rsidR="00965615" w:rsidRPr="00D60156" w:rsidRDefault="00965615" w:rsidP="007B42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</w:rPr>
      </w:pPr>
    </w:p>
    <w:p w:rsidR="00965615" w:rsidRPr="0031709D" w:rsidRDefault="00965615" w:rsidP="00F02A74">
      <w:pPr>
        <w:spacing w:line="360" w:lineRule="auto"/>
        <w:rPr>
          <w:rStyle w:val="HTMLCode"/>
          <w:rFonts w:eastAsiaTheme="minorHAnsi"/>
          <w:b/>
        </w:rPr>
      </w:pPr>
      <w:r w:rsidRPr="0031709D">
        <w:rPr>
          <w:rStyle w:val="HTMLCode"/>
          <w:rFonts w:eastAsiaTheme="minorHAnsi"/>
          <w:b/>
        </w:rPr>
        <w:t xml:space="preserve">Если внутри </w:t>
      </w:r>
      <w:r w:rsidRPr="0031709D">
        <w:rPr>
          <w:rStyle w:val="HTMLCode"/>
          <w:rFonts w:eastAsiaTheme="minorHAnsi"/>
          <w:b/>
          <w:lang w:val="en-US"/>
        </w:rPr>
        <w:t>fetch</w:t>
      </w:r>
      <w:r w:rsidRPr="0031709D">
        <w:rPr>
          <w:rStyle w:val="HTMLCode"/>
          <w:rFonts w:eastAsiaTheme="minorHAnsi"/>
          <w:b/>
        </w:rPr>
        <w:t xml:space="preserve"> промис попадает на ошибку с сервера котрая связана с </w:t>
      </w:r>
      <w:r w:rsidRPr="0031709D">
        <w:rPr>
          <w:rStyle w:val="HTMLCode"/>
          <w:rFonts w:eastAsiaTheme="minorHAnsi"/>
          <w:b/>
          <w:lang w:val="en-US"/>
        </w:rPr>
        <w:t>http</w:t>
      </w:r>
      <w:r w:rsidRPr="0031709D">
        <w:rPr>
          <w:rStyle w:val="HTMLCode"/>
          <w:rFonts w:eastAsiaTheme="minorHAnsi"/>
          <w:b/>
        </w:rPr>
        <w:t xml:space="preserve"> протоколом (например ошибка 404, 500 итд), то </w:t>
      </w:r>
      <w:r w:rsidRPr="0031709D">
        <w:rPr>
          <w:rStyle w:val="HTMLCode"/>
          <w:rFonts w:eastAsiaTheme="minorHAnsi"/>
          <w:b/>
          <w:lang w:val="en-US"/>
        </w:rPr>
        <w:t>fetch</w:t>
      </w:r>
      <w:r w:rsidRPr="0031709D">
        <w:rPr>
          <w:rStyle w:val="HTMLCode"/>
          <w:rFonts w:eastAsiaTheme="minorHAnsi"/>
          <w:b/>
        </w:rPr>
        <w:t xml:space="preserve"> не вернет </w:t>
      </w:r>
      <w:r w:rsidRPr="0031709D">
        <w:rPr>
          <w:rStyle w:val="HTMLCode"/>
          <w:rFonts w:eastAsiaTheme="minorHAnsi"/>
          <w:b/>
          <w:lang w:val="en-US"/>
        </w:rPr>
        <w:t>reject</w:t>
      </w:r>
      <w:r w:rsidRPr="0031709D">
        <w:rPr>
          <w:rStyle w:val="HTMLCode"/>
          <w:rFonts w:eastAsiaTheme="minorHAnsi"/>
          <w:b/>
        </w:rPr>
        <w:t xml:space="preserve">, он вернет </w:t>
      </w:r>
      <w:r w:rsidRPr="0031709D">
        <w:rPr>
          <w:rStyle w:val="HTMLCode"/>
          <w:rFonts w:eastAsiaTheme="minorHAnsi"/>
          <w:b/>
          <w:lang w:val="en-US"/>
        </w:rPr>
        <w:t>resolve</w:t>
      </w:r>
      <w:r w:rsidRPr="0031709D">
        <w:rPr>
          <w:rStyle w:val="HTMLCode"/>
          <w:rFonts w:eastAsiaTheme="minorHAnsi"/>
          <w:b/>
        </w:rPr>
        <w:t xml:space="preserve">. Это для него не считается ошибкой. Самое главное для </w:t>
      </w:r>
      <w:r w:rsidRPr="0031709D">
        <w:rPr>
          <w:rStyle w:val="HTMLCode"/>
          <w:rFonts w:eastAsiaTheme="minorHAnsi"/>
          <w:b/>
          <w:lang w:val="en-US"/>
        </w:rPr>
        <w:t>fetch</w:t>
      </w:r>
      <w:r w:rsidRPr="0031709D">
        <w:rPr>
          <w:rStyle w:val="HTMLCode"/>
          <w:rFonts w:eastAsiaTheme="minorHAnsi"/>
          <w:b/>
        </w:rPr>
        <w:t xml:space="preserve"> что он вообще смог сделать этот запрос(выполнился код). </w:t>
      </w:r>
      <w:r w:rsidRPr="0031709D">
        <w:rPr>
          <w:rStyle w:val="HTMLCode"/>
          <w:rFonts w:eastAsiaTheme="minorHAnsi"/>
          <w:b/>
          <w:lang w:val="en-US"/>
        </w:rPr>
        <w:t>Rejec</w:t>
      </w:r>
      <w:r w:rsidRPr="0031709D">
        <w:rPr>
          <w:rStyle w:val="HTMLCode"/>
          <w:rFonts w:eastAsiaTheme="minorHAnsi"/>
          <w:b/>
        </w:rPr>
        <w:t xml:space="preserve"> будет возникать при сбое сети</w:t>
      </w:r>
      <w:r w:rsidR="00551A76" w:rsidRPr="0031709D">
        <w:rPr>
          <w:rStyle w:val="HTMLCode"/>
          <w:rFonts w:eastAsiaTheme="minorHAnsi"/>
          <w:b/>
        </w:rPr>
        <w:t>(отключен интернет итд)</w:t>
      </w:r>
      <w:r w:rsidRPr="0031709D">
        <w:rPr>
          <w:rStyle w:val="HTMLCode"/>
          <w:rFonts w:eastAsiaTheme="minorHAnsi"/>
          <w:b/>
        </w:rPr>
        <w:t xml:space="preserve"> или что-то что помешало запросу выполнится.</w:t>
      </w:r>
    </w:p>
    <w:p w:rsidR="0031709D" w:rsidRDefault="0031709D" w:rsidP="00F02A74">
      <w:pPr>
        <w:spacing w:line="360" w:lineRule="auto"/>
        <w:rPr>
          <w:rStyle w:val="HTMLCode"/>
          <w:rFonts w:eastAsiaTheme="minorHAnsi"/>
        </w:rPr>
      </w:pPr>
    </w:p>
    <w:p w:rsidR="00CD1BDE" w:rsidRPr="0014453A" w:rsidRDefault="00CD1BDE" w:rsidP="00F02A74">
      <w:pPr>
        <w:spacing w:line="360" w:lineRule="auto"/>
        <w:rPr>
          <w:ins w:id="225" w:author="Novoselov Alexander" w:date="2022-09-15T12:55:00Z"/>
          <w:b/>
          <w:sz w:val="32"/>
          <w:szCs w:val="32"/>
          <w:rPrChange w:id="226" w:author="Novoselov Alexander" w:date="2022-09-16T14:35:00Z">
            <w:rPr>
              <w:ins w:id="227" w:author="Novoselov Alexander" w:date="2022-09-15T12:55:00Z"/>
              <w:b/>
              <w:sz w:val="32"/>
              <w:szCs w:val="32"/>
              <w:lang w:val="en-US"/>
            </w:rPr>
          </w:rPrChange>
        </w:rPr>
      </w:pPr>
    </w:p>
    <w:p w:rsidR="00CD1BDE" w:rsidRPr="0014453A" w:rsidRDefault="00CD1BDE" w:rsidP="00F02A74">
      <w:pPr>
        <w:spacing w:line="360" w:lineRule="auto"/>
        <w:rPr>
          <w:ins w:id="228" w:author="Novoselov Alexander" w:date="2022-09-15T12:55:00Z"/>
          <w:b/>
          <w:sz w:val="32"/>
          <w:szCs w:val="32"/>
          <w:rPrChange w:id="229" w:author="Novoselov Alexander" w:date="2022-09-16T14:35:00Z">
            <w:rPr>
              <w:ins w:id="230" w:author="Novoselov Alexander" w:date="2022-09-15T12:55:00Z"/>
              <w:b/>
              <w:sz w:val="32"/>
              <w:szCs w:val="32"/>
              <w:lang w:val="en-US"/>
            </w:rPr>
          </w:rPrChange>
        </w:rPr>
      </w:pPr>
    </w:p>
    <w:p w:rsidR="00133605" w:rsidRPr="0014453A" w:rsidRDefault="00133605" w:rsidP="00F02A74">
      <w:pPr>
        <w:spacing w:line="360" w:lineRule="auto"/>
        <w:rPr>
          <w:b/>
          <w:sz w:val="32"/>
          <w:szCs w:val="32"/>
          <w:rPrChange w:id="231" w:author="Novoselov Alexander" w:date="2022-09-16T14:35:00Z">
            <w:rPr>
              <w:b/>
              <w:sz w:val="32"/>
              <w:szCs w:val="32"/>
              <w:lang w:val="en-US"/>
            </w:rPr>
          </w:rPrChange>
        </w:rPr>
      </w:pPr>
      <w:r w:rsidRPr="0014453A">
        <w:rPr>
          <w:b/>
          <w:sz w:val="32"/>
          <w:szCs w:val="32"/>
          <w:rPrChange w:id="232" w:author="Novoselov Alexander" w:date="2022-09-16T14:35:00Z">
            <w:rPr>
              <w:b/>
              <w:sz w:val="32"/>
              <w:szCs w:val="32"/>
              <w:lang w:val="en-US"/>
            </w:rPr>
          </w:rPrChange>
        </w:rPr>
        <w:t>Методы перебора массивов</w:t>
      </w:r>
    </w:p>
    <w:p w:rsidR="00B908A5" w:rsidRDefault="00B908A5" w:rsidP="00F02A74">
      <w:pPr>
        <w:spacing w:line="360" w:lineRule="auto"/>
        <w:rPr>
          <w:rStyle w:val="HTMLCode"/>
          <w:rFonts w:eastAsiaTheme="minorHAnsi"/>
        </w:rPr>
      </w:pPr>
      <w:r w:rsidRPr="006F05FD">
        <w:rPr>
          <w:rStyle w:val="HTMLCode"/>
          <w:rFonts w:eastAsiaTheme="minorHAnsi"/>
        </w:rPr>
        <w:t xml:space="preserve">forEach() – не возвращает новый массив. </w:t>
      </w:r>
      <w:ins w:id="233" w:author="Novoselov Alexander" w:date="2022-09-15T12:55:00Z">
        <w:r w:rsidR="00D55C9A">
          <w:rPr>
            <w:rStyle w:val="HTMLCode"/>
            <w:rFonts w:eastAsiaTheme="minorHAnsi"/>
          </w:rPr>
          <w:t>Б</w:t>
        </w:r>
      </w:ins>
      <w:del w:id="234" w:author="Novoselov Alexander" w:date="2022-09-15T12:55:00Z">
        <w:r w:rsidRPr="006F05FD" w:rsidDel="00D55C9A">
          <w:rPr>
            <w:rStyle w:val="HTMLCode"/>
            <w:rFonts w:eastAsiaTheme="minorHAnsi"/>
          </w:rPr>
          <w:delText>Ь</w:delText>
        </w:r>
      </w:del>
      <w:r w:rsidRPr="006F05FD">
        <w:rPr>
          <w:rStyle w:val="HTMLCode"/>
          <w:rFonts w:eastAsiaTheme="minorHAnsi"/>
        </w:rPr>
        <w:t>ерет какой-то массив и просто перебирает.</w:t>
      </w:r>
    </w:p>
    <w:p w:rsidR="00370BA1" w:rsidRPr="00802AF1" w:rsidRDefault="00370BA1" w:rsidP="00370BA1">
      <w:pPr>
        <w:spacing w:line="360" w:lineRule="auto"/>
        <w:rPr>
          <w:rStyle w:val="HTMLCode"/>
          <w:rFonts w:eastAsiaTheme="minorHAnsi"/>
          <w:b/>
        </w:rPr>
      </w:pPr>
      <w:r w:rsidRPr="00802AF1">
        <w:rPr>
          <w:rStyle w:val="HTMLCode"/>
          <w:rFonts w:eastAsiaTheme="minorHAnsi"/>
          <w:b/>
          <w:lang w:val="en-US"/>
        </w:rPr>
        <w:t>filter</w:t>
      </w:r>
      <w:r w:rsidRPr="00802AF1">
        <w:rPr>
          <w:rStyle w:val="HTMLCode"/>
          <w:rFonts w:eastAsiaTheme="minorHAnsi"/>
          <w:b/>
        </w:rPr>
        <w:t xml:space="preserve"> </w:t>
      </w:r>
    </w:p>
    <w:p w:rsidR="006F05FD" w:rsidRPr="00BC7777" w:rsidRDefault="009466E5" w:rsidP="00F02A74">
      <w:pPr>
        <w:spacing w:line="360" w:lineRule="auto"/>
        <w:rPr>
          <w:ins w:id="235" w:author="Novoselov Alexander" w:date="2022-09-16T14:40:00Z"/>
          <w:rStyle w:val="HTMLCode"/>
          <w:rFonts w:eastAsiaTheme="minorHAnsi"/>
          <w:lang w:val="en-US"/>
          <w:rPrChange w:id="236" w:author="Novoselov Alexander" w:date="2022-09-16T17:38:00Z">
            <w:rPr>
              <w:ins w:id="237" w:author="Novoselov Alexander" w:date="2022-09-16T14:40:00Z"/>
              <w:rStyle w:val="HTMLCode"/>
              <w:rFonts w:eastAsiaTheme="minorHAnsi"/>
            </w:rPr>
          </w:rPrChange>
        </w:rPr>
      </w:pPr>
      <w:r>
        <w:rPr>
          <w:rStyle w:val="HTMLCode"/>
          <w:rFonts w:eastAsiaTheme="minorHAnsi"/>
        </w:rPr>
        <w:t>М</w:t>
      </w:r>
      <w:r w:rsidR="006F05FD" w:rsidRPr="006F05FD">
        <w:rPr>
          <w:rStyle w:val="HTMLCode"/>
          <w:rFonts w:eastAsiaTheme="minorHAnsi"/>
        </w:rPr>
        <w:t>етод фильтрует элементы внутри массива</w:t>
      </w:r>
      <w:r>
        <w:rPr>
          <w:rStyle w:val="HTMLCode"/>
          <w:rFonts w:eastAsiaTheme="minorHAnsi"/>
        </w:rPr>
        <w:t>.</w:t>
      </w:r>
      <w:ins w:id="238" w:author="Novoselov Alexander" w:date="2022-09-15T12:19:00Z">
        <w:r w:rsidR="00DB68E6">
          <w:rPr>
            <w:rStyle w:val="HTMLCode"/>
            <w:rFonts w:eastAsiaTheme="minorHAnsi"/>
          </w:rPr>
          <w:t xml:space="preserve"> </w:t>
        </w:r>
        <w:r w:rsidR="00DB68E6" w:rsidRPr="00DB68E6">
          <w:rPr>
            <w:rStyle w:val="HTMLCode"/>
            <w:rFonts w:eastAsiaTheme="minorHAnsi"/>
            <w:b/>
            <w:rPrChange w:id="239" w:author="Novoselov Alexander" w:date="2022-09-15T12:19:00Z">
              <w:rPr>
                <w:rStyle w:val="HTMLCode"/>
                <w:rFonts w:eastAsiaTheme="minorHAnsi"/>
              </w:rPr>
            </w:rPrChange>
          </w:rPr>
          <w:t>Только фильтрует</w:t>
        </w:r>
        <w:r w:rsidR="00DB68E6">
          <w:rPr>
            <w:rStyle w:val="HTMLCode"/>
            <w:rFonts w:eastAsiaTheme="minorHAnsi"/>
          </w:rPr>
          <w:t>.</w:t>
        </w:r>
      </w:ins>
      <w:ins w:id="240" w:author="Novoselov Alexander" w:date="2022-09-15T12:18:00Z">
        <w:r w:rsidR="00DB68E6">
          <w:rPr>
            <w:rStyle w:val="HTMLCode"/>
            <w:rFonts w:eastAsiaTheme="minorHAnsi"/>
          </w:rPr>
          <w:t xml:space="preserve"> Мы выбираем хотим ли мы получить данный элемент целиком или нет.</w:t>
        </w:r>
      </w:ins>
      <w:r>
        <w:rPr>
          <w:rStyle w:val="HTMLCode"/>
          <w:rFonts w:eastAsiaTheme="minorHAnsi"/>
        </w:rPr>
        <w:t xml:space="preserve"> Метод</w:t>
      </w:r>
      <w:r w:rsidRPr="00BC7777">
        <w:rPr>
          <w:rStyle w:val="HTMLCode"/>
          <w:rFonts w:eastAsiaTheme="minorHAnsi"/>
          <w:lang w:val="en-US"/>
          <w:rPrChange w:id="241" w:author="Novoselov Alexander" w:date="2022-09-16T17:38:00Z">
            <w:rPr>
              <w:rStyle w:val="HTMLCode"/>
              <w:rFonts w:eastAsiaTheme="minorHAnsi"/>
            </w:rPr>
          </w:rPrChange>
        </w:rPr>
        <w:t xml:space="preserve"> </w:t>
      </w:r>
      <w:r w:rsidR="00D453C0">
        <w:rPr>
          <w:rStyle w:val="HTMLCode"/>
          <w:rFonts w:eastAsiaTheme="minorHAnsi"/>
        </w:rPr>
        <w:t>в</w:t>
      </w:r>
      <w:r>
        <w:rPr>
          <w:rStyle w:val="HTMLCode"/>
          <w:rFonts w:eastAsiaTheme="minorHAnsi"/>
        </w:rPr>
        <w:t>озвращает</w:t>
      </w:r>
      <w:r w:rsidRPr="00BC7777">
        <w:rPr>
          <w:rStyle w:val="HTMLCode"/>
          <w:rFonts w:eastAsiaTheme="minorHAnsi"/>
          <w:lang w:val="en-US"/>
          <w:rPrChange w:id="242" w:author="Novoselov Alexander" w:date="2022-09-16T17:38:00Z">
            <w:rPr>
              <w:rStyle w:val="HTMLCode"/>
              <w:rFonts w:eastAsiaTheme="minorHAnsi"/>
            </w:rPr>
          </w:rPrChange>
        </w:rPr>
        <w:t xml:space="preserve"> </w:t>
      </w:r>
      <w:r>
        <w:rPr>
          <w:rStyle w:val="HTMLCode"/>
          <w:rFonts w:eastAsiaTheme="minorHAnsi"/>
        </w:rPr>
        <w:t>новый</w:t>
      </w:r>
      <w:r w:rsidRPr="00BC7777">
        <w:rPr>
          <w:rStyle w:val="HTMLCode"/>
          <w:rFonts w:eastAsiaTheme="minorHAnsi"/>
          <w:lang w:val="en-US"/>
          <w:rPrChange w:id="243" w:author="Novoselov Alexander" w:date="2022-09-16T17:38:00Z">
            <w:rPr>
              <w:rStyle w:val="HTMLCode"/>
              <w:rFonts w:eastAsiaTheme="minorHAnsi"/>
            </w:rPr>
          </w:rPrChange>
        </w:rPr>
        <w:t xml:space="preserve"> </w:t>
      </w:r>
      <w:r>
        <w:rPr>
          <w:rStyle w:val="HTMLCode"/>
          <w:rFonts w:eastAsiaTheme="minorHAnsi"/>
        </w:rPr>
        <w:t>массив</w:t>
      </w:r>
      <w:r w:rsidRPr="00BC7777">
        <w:rPr>
          <w:rStyle w:val="HTMLCode"/>
          <w:rFonts w:eastAsiaTheme="minorHAnsi"/>
          <w:lang w:val="en-US"/>
          <w:rPrChange w:id="244" w:author="Novoselov Alexander" w:date="2022-09-16T17:38:00Z">
            <w:rPr>
              <w:rStyle w:val="HTMLCode"/>
              <w:rFonts w:eastAsiaTheme="minorHAnsi"/>
            </w:rPr>
          </w:rPrChange>
        </w:rPr>
        <w:t>.</w:t>
      </w:r>
    </w:p>
    <w:p w:rsidR="0014453A" w:rsidRPr="0014453A" w:rsidRDefault="0014453A" w:rsidP="001445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245" w:author="Novoselov Alexander" w:date="2022-09-16T14:40:00Z"/>
          <w:rFonts w:ascii="Courier New" w:eastAsia="Times New Roman" w:hAnsi="Courier New" w:cs="Courier New"/>
          <w:sz w:val="20"/>
          <w:szCs w:val="20"/>
          <w:lang w:val="en-US"/>
        </w:rPr>
      </w:pPr>
      <w:ins w:id="246" w:author="Novoselov Alexander" w:date="2022-09-16T14:40:00Z">
        <w:r w:rsidRPr="0014453A">
          <w:rPr>
            <w:rFonts w:ascii="Courier New" w:eastAsia="Times New Roman" w:hAnsi="Courier New" w:cs="Courier New"/>
            <w:sz w:val="20"/>
            <w:szCs w:val="20"/>
            <w:lang w:val="en-US"/>
          </w:rPr>
          <w:t>filter(function callbackFn(element, index, array) { ... }, thisArg)</w:t>
        </w:r>
      </w:ins>
    </w:p>
    <w:p w:rsidR="0014453A" w:rsidRDefault="0014453A" w:rsidP="00F02A74">
      <w:pPr>
        <w:spacing w:line="360" w:lineRule="auto"/>
        <w:rPr>
          <w:ins w:id="247" w:author="Novoselov Alexander" w:date="2022-09-16T14:39:00Z"/>
        </w:rPr>
      </w:pPr>
      <w:ins w:id="248" w:author="Novoselov Alexander" w:date="2022-09-16T14:39:00Z">
        <w:r>
          <w:rPr>
            <w:rStyle w:val="HTMLCode"/>
            <w:rFonts w:eastAsiaTheme="minorHAnsi"/>
          </w:rPr>
          <w:t xml:space="preserve">element - </w:t>
        </w:r>
        <w:r>
          <w:t>Текущий обрабатываемый элемент в массиве</w:t>
        </w:r>
      </w:ins>
    </w:p>
    <w:p w:rsidR="0014453A" w:rsidRDefault="0014453A" w:rsidP="00F02A74">
      <w:pPr>
        <w:spacing w:line="360" w:lineRule="auto"/>
        <w:rPr>
          <w:ins w:id="249" w:author="Novoselov Alexander" w:date="2022-09-16T14:39:00Z"/>
        </w:rPr>
      </w:pPr>
      <w:ins w:id="250" w:author="Novoselov Alexander" w:date="2022-09-16T14:39:00Z">
        <w:r>
          <w:rPr>
            <w:rStyle w:val="HTMLCode"/>
            <w:rFonts w:eastAsiaTheme="minorHAnsi"/>
          </w:rPr>
          <w:t xml:space="preserve">index - </w:t>
        </w:r>
        <w:r>
          <w:t>Индекс текущего обрабатываемого элемента в массиве.</w:t>
        </w:r>
      </w:ins>
    </w:p>
    <w:p w:rsidR="0014453A" w:rsidRDefault="0014453A" w:rsidP="00F02A74">
      <w:pPr>
        <w:spacing w:line="360" w:lineRule="auto"/>
        <w:rPr>
          <w:ins w:id="251" w:author="Novoselov Alexander" w:date="2022-09-16T14:40:00Z"/>
          <w:rStyle w:val="HTMLCode"/>
          <w:rFonts w:eastAsiaTheme="minorHAnsi"/>
        </w:rPr>
      </w:pPr>
      <w:ins w:id="252" w:author="Novoselov Alexander" w:date="2022-09-16T14:39:00Z">
        <w:r>
          <w:rPr>
            <w:rStyle w:val="HTMLCode"/>
            <w:rFonts w:eastAsiaTheme="minorHAnsi"/>
          </w:rPr>
          <w:t>Array</w:t>
        </w:r>
      </w:ins>
      <w:ins w:id="253" w:author="Novoselov Alexander" w:date="2022-09-16T14:40:00Z">
        <w:r>
          <w:rPr>
            <w:rStyle w:val="HTMLCode"/>
            <w:rFonts w:eastAsiaTheme="minorHAnsi"/>
          </w:rPr>
          <w:t xml:space="preserve"> - </w:t>
        </w:r>
        <w:r>
          <w:t xml:space="preserve">брабатываемый массив, на котором был вызван метод </w:t>
        </w:r>
        <w:r>
          <w:rPr>
            <w:rStyle w:val="HTMLCode"/>
            <w:rFonts w:eastAsiaTheme="minorHAnsi"/>
          </w:rPr>
          <w:t>filter()</w:t>
        </w:r>
      </w:ins>
    </w:p>
    <w:p w:rsidR="0014453A" w:rsidRPr="0014453A" w:rsidRDefault="0014453A" w:rsidP="00F02A74">
      <w:pPr>
        <w:spacing w:line="360" w:lineRule="auto"/>
        <w:rPr>
          <w:ins w:id="254" w:author="Novoselov Alexander" w:date="2022-09-15T12:20:00Z"/>
          <w:rStyle w:val="HTMLCode"/>
          <w:rFonts w:eastAsiaTheme="minorHAnsi"/>
        </w:rPr>
      </w:pPr>
      <w:ins w:id="255" w:author="Novoselov Alexander" w:date="2022-09-16T14:40:00Z">
        <w:r>
          <w:rPr>
            <w:rStyle w:val="HTMLCode"/>
            <w:rFonts w:eastAsiaTheme="minorHAnsi"/>
          </w:rPr>
          <w:t xml:space="preserve">thisArg - </w:t>
        </w:r>
        <w:r>
          <w:t xml:space="preserve">Значение, используемое в качестве </w:t>
        </w:r>
        <w:r>
          <w:rPr>
            <w:rStyle w:val="HTMLCode"/>
            <w:rFonts w:eastAsiaTheme="minorHAnsi"/>
          </w:rPr>
          <w:t>this</w:t>
        </w:r>
        <w:r>
          <w:t xml:space="preserve"> при вызове колбэк-функции </w:t>
        </w:r>
        <w:r>
          <w:rPr>
            <w:rStyle w:val="HTMLCode"/>
            <w:rFonts w:eastAsiaTheme="minorHAnsi"/>
          </w:rPr>
          <w:t>callbackFn</w:t>
        </w:r>
      </w:ins>
    </w:p>
    <w:p w:rsidR="00DB68E6" w:rsidRPr="00763224" w:rsidRDefault="00DB68E6" w:rsidP="00F02A74">
      <w:pPr>
        <w:spacing w:line="360" w:lineRule="auto"/>
        <w:rPr>
          <w:rStyle w:val="HTMLCode"/>
          <w:rFonts w:eastAsiaTheme="minorHAnsi"/>
        </w:rPr>
      </w:pPr>
      <w:ins w:id="256" w:author="Novoselov Alexander" w:date="2022-09-15T12:20:00Z">
        <w:r>
          <w:rPr>
            <w:rStyle w:val="HTMLCode"/>
            <w:rFonts w:eastAsiaTheme="minorHAnsi"/>
          </w:rPr>
          <w:t>П</w:t>
        </w:r>
      </w:ins>
      <w:ins w:id="257" w:author="Novoselov Alexander" w:date="2022-09-15T12:21:00Z">
        <w:r>
          <w:rPr>
            <w:rStyle w:val="HTMLCode"/>
            <w:rFonts w:eastAsiaTheme="minorHAnsi"/>
          </w:rPr>
          <w:t xml:space="preserve">.С. если у нас есть массив массивов и мы его перебираем мы не можем взять какую-то часть от массива, а только весь массив целиком, если он нам нравится. Если хотим взять часть, то это уже метод </w:t>
        </w:r>
        <w:r>
          <w:rPr>
            <w:rStyle w:val="HTMLCode"/>
            <w:rFonts w:eastAsiaTheme="minorHAnsi"/>
            <w:lang w:val="en-US"/>
          </w:rPr>
          <w:t>map</w:t>
        </w:r>
      </w:ins>
    </w:p>
    <w:p w:rsidR="009466E5" w:rsidRPr="00BC7777" w:rsidRDefault="009466E5" w:rsidP="009466E5">
      <w:pPr>
        <w:spacing w:line="360" w:lineRule="auto"/>
        <w:rPr>
          <w:rStyle w:val="HTMLCode"/>
          <w:rFonts w:eastAsiaTheme="minorHAnsi"/>
          <w:lang w:val="en-US"/>
          <w:rPrChange w:id="258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</w:pPr>
      <w:r w:rsidRPr="00BC7777">
        <w:rPr>
          <w:rStyle w:val="HTMLCode"/>
          <w:rFonts w:eastAsiaTheme="minorHAnsi"/>
          <w:lang w:val="en-US"/>
          <w:rPrChange w:id="259" w:author="Novoselov Alexander" w:date="2022-09-16T17:38:00Z">
            <w:rPr>
              <w:rStyle w:val="HTMLCode"/>
              <w:rFonts w:eastAsiaTheme="minorHAnsi"/>
              <w:lang w:val="en-US"/>
            </w:rPr>
          </w:rPrChange>
        </w:rPr>
        <w:t xml:space="preserve">  </w:t>
      </w:r>
      <w:r w:rsidRPr="009466E5">
        <w:rPr>
          <w:rStyle w:val="HTMLCode"/>
          <w:rFonts w:eastAsiaTheme="minorHAnsi"/>
          <w:lang w:val="en-US"/>
        </w:rPr>
        <w:t>const</w:t>
      </w:r>
      <w:r w:rsidRPr="00BC7777">
        <w:rPr>
          <w:rStyle w:val="HTMLCode"/>
          <w:rFonts w:eastAsiaTheme="minorHAnsi"/>
          <w:lang w:val="en-US"/>
          <w:rPrChange w:id="260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t xml:space="preserve"> </w:t>
      </w:r>
      <w:r w:rsidRPr="009466E5">
        <w:rPr>
          <w:rStyle w:val="HTMLCode"/>
          <w:rFonts w:eastAsiaTheme="minorHAnsi"/>
          <w:lang w:val="en-US"/>
        </w:rPr>
        <w:t>arrName</w:t>
      </w:r>
      <w:r w:rsidRPr="00BC7777">
        <w:rPr>
          <w:rStyle w:val="HTMLCode"/>
          <w:rFonts w:eastAsiaTheme="minorHAnsi"/>
          <w:lang w:val="en-US"/>
          <w:rPrChange w:id="261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t xml:space="preserve"> = ['</w:t>
      </w:r>
      <w:r w:rsidRPr="009466E5">
        <w:rPr>
          <w:rStyle w:val="HTMLCode"/>
          <w:rFonts w:eastAsiaTheme="minorHAnsi"/>
          <w:lang w:val="en-US"/>
        </w:rPr>
        <w:t>aaa</w:t>
      </w:r>
      <w:r w:rsidRPr="00BC7777">
        <w:rPr>
          <w:rStyle w:val="HTMLCode"/>
          <w:rFonts w:eastAsiaTheme="minorHAnsi"/>
          <w:lang w:val="en-US"/>
          <w:rPrChange w:id="262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t>','</w:t>
      </w:r>
      <w:r w:rsidRPr="009466E5">
        <w:rPr>
          <w:rStyle w:val="HTMLCode"/>
          <w:rFonts w:eastAsiaTheme="minorHAnsi"/>
          <w:lang w:val="en-US"/>
        </w:rPr>
        <w:t>ffffff</w:t>
      </w:r>
      <w:r w:rsidRPr="00BC7777">
        <w:rPr>
          <w:rStyle w:val="HTMLCode"/>
          <w:rFonts w:eastAsiaTheme="minorHAnsi"/>
          <w:lang w:val="en-US"/>
          <w:rPrChange w:id="263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t>','</w:t>
      </w:r>
      <w:r w:rsidRPr="009466E5">
        <w:rPr>
          <w:rStyle w:val="HTMLCode"/>
          <w:rFonts w:eastAsiaTheme="minorHAnsi"/>
          <w:lang w:val="en-US"/>
        </w:rPr>
        <w:t>wewewe</w:t>
      </w:r>
      <w:r w:rsidRPr="00BC7777">
        <w:rPr>
          <w:rStyle w:val="HTMLCode"/>
          <w:rFonts w:eastAsiaTheme="minorHAnsi"/>
          <w:lang w:val="en-US"/>
          <w:rPrChange w:id="264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t>'];</w:t>
      </w:r>
    </w:p>
    <w:p w:rsidR="009466E5" w:rsidRDefault="009466E5" w:rsidP="009466E5">
      <w:pPr>
        <w:spacing w:line="360" w:lineRule="auto"/>
        <w:rPr>
          <w:rStyle w:val="HTMLCode"/>
          <w:rFonts w:eastAsiaTheme="minorHAnsi"/>
          <w:lang w:val="en-US"/>
        </w:rPr>
      </w:pPr>
      <w:r w:rsidRPr="00BC7777">
        <w:rPr>
          <w:rStyle w:val="HTMLCode"/>
          <w:rFonts w:eastAsiaTheme="minorHAnsi"/>
          <w:lang w:val="en-US"/>
          <w:rPrChange w:id="265" w:author="Novoselov Alexander" w:date="2022-09-16T17:37:00Z">
            <w:rPr>
              <w:rStyle w:val="HTMLCode"/>
              <w:rFonts w:eastAsiaTheme="minorHAnsi"/>
              <w:lang w:val="en-US"/>
            </w:rPr>
          </w:rPrChange>
        </w:rPr>
        <w:lastRenderedPageBreak/>
        <w:t xml:space="preserve">  </w:t>
      </w:r>
      <w:r w:rsidR="00EF2F36" w:rsidRPr="00EF2F36">
        <w:rPr>
          <w:rStyle w:val="HTMLCode"/>
          <w:rFonts w:eastAsiaTheme="minorHAnsi"/>
          <w:lang w:val="en-US"/>
        </w:rPr>
        <w:t>const filteredName = arrName.filter((name) =&gt; {return name.length &lt; 5;});</w:t>
      </w:r>
    </w:p>
    <w:p w:rsidR="009466E5" w:rsidRPr="00EF2F36" w:rsidRDefault="009466E5" w:rsidP="009466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колбек – перебирает элементы и возвращает только те элементы которые подходят под условие.</w:t>
      </w:r>
      <w:r w:rsidR="00EF2F36" w:rsidRPr="00EF2F36">
        <w:rPr>
          <w:rStyle w:val="HTMLCode"/>
          <w:rFonts w:eastAsiaTheme="minorHAnsi"/>
        </w:rPr>
        <w:t xml:space="preserve"> </w:t>
      </w:r>
    </w:p>
    <w:p w:rsidR="00EF2F36" w:rsidRDefault="00EF2F36" w:rsidP="009466E5">
      <w:pPr>
        <w:spacing w:line="360" w:lineRule="auto"/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>Первый агрумент</w:t>
      </w:r>
      <w:r w:rsidRPr="00EF2F36">
        <w:rPr>
          <w:rStyle w:val="HTMLCode"/>
          <w:rFonts w:eastAsiaTheme="minorHAnsi"/>
        </w:rPr>
        <w:t>(</w:t>
      </w:r>
      <w:r>
        <w:rPr>
          <w:rStyle w:val="HTMLCode"/>
          <w:rFonts w:eastAsiaTheme="minorHAnsi"/>
          <w:lang w:val="en-US"/>
        </w:rPr>
        <w:t>name</w:t>
      </w:r>
      <w:r w:rsidRPr="00EF2F36">
        <w:rPr>
          <w:rStyle w:val="HTMLCode"/>
          <w:rFonts w:eastAsiaTheme="minorHAnsi"/>
        </w:rPr>
        <w:t>)</w:t>
      </w:r>
      <w:r>
        <w:rPr>
          <w:rStyle w:val="HTMLCode"/>
          <w:rFonts w:eastAsiaTheme="minorHAnsi"/>
        </w:rPr>
        <w:t xml:space="preserve"> –это каждый элемент массива в отдельности</w:t>
      </w:r>
      <w:r w:rsidRPr="00EF2F36">
        <w:rPr>
          <w:rStyle w:val="HTMLCode"/>
          <w:rFonts w:eastAsiaTheme="minorHAnsi"/>
        </w:rPr>
        <w:t>.</w:t>
      </w:r>
    </w:p>
    <w:p w:rsidR="00370BA1" w:rsidRDefault="00370BA1" w:rsidP="00370BA1">
      <w:pPr>
        <w:spacing w:line="360" w:lineRule="auto"/>
        <w:rPr>
          <w:ins w:id="266" w:author="Novoselov Alexander" w:date="2022-09-16T17:38:00Z"/>
          <w:rStyle w:val="HTMLCode"/>
          <w:rFonts w:eastAsiaTheme="minorHAnsi"/>
          <w:b/>
          <w:u w:val="single"/>
          <w:lang w:val="en-US"/>
        </w:rPr>
      </w:pPr>
      <w:r w:rsidRPr="00802AF1">
        <w:rPr>
          <w:rStyle w:val="HTMLCode"/>
          <w:rFonts w:eastAsiaTheme="minorHAnsi"/>
          <w:b/>
          <w:u w:val="single"/>
          <w:lang w:val="en-US"/>
        </w:rPr>
        <w:t>Map</w:t>
      </w:r>
    </w:p>
    <w:p w:rsidR="00BC7777" w:rsidRDefault="00BC7777" w:rsidP="00BC77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267" w:author="Novoselov Alexander" w:date="2022-09-16T17:38:00Z"/>
          <w:rFonts w:ascii="Courier New" w:eastAsia="Times New Roman" w:hAnsi="Courier New" w:cs="Courier New"/>
          <w:sz w:val="20"/>
          <w:szCs w:val="20"/>
          <w:lang w:val="en-US"/>
        </w:rPr>
        <w:pPrChange w:id="268" w:author="Novoselov Alexander" w:date="2022-09-16T17:38:00Z">
          <w:pPr>
            <w:spacing w:line="360" w:lineRule="auto"/>
          </w:pPr>
        </w:pPrChange>
      </w:pPr>
      <w:ins w:id="269" w:author="Novoselov Alexander" w:date="2022-09-16T17:38:00Z">
        <w:r w:rsidRPr="00BC7777">
          <w:rPr>
            <w:rFonts w:ascii="Courier New" w:eastAsia="Times New Roman" w:hAnsi="Courier New" w:cs="Courier New"/>
            <w:i/>
            <w:iCs/>
            <w:sz w:val="20"/>
            <w:szCs w:val="20"/>
            <w:lang w:val="en-US"/>
          </w:rPr>
          <w:t>arr</w:t>
        </w:r>
        <w:r w:rsidRPr="00BC7777">
          <w:rPr>
            <w:rFonts w:ascii="Courier New" w:eastAsia="Times New Roman" w:hAnsi="Courier New" w:cs="Courier New"/>
            <w:sz w:val="20"/>
            <w:szCs w:val="20"/>
            <w:lang w:val="en-US"/>
          </w:rPr>
          <w:t xml:space="preserve">.map(function </w:t>
        </w:r>
        <w:r w:rsidRPr="00BC7777">
          <w:rPr>
            <w:rFonts w:ascii="Courier New" w:eastAsia="Times New Roman" w:hAnsi="Courier New" w:cs="Courier New"/>
            <w:i/>
            <w:iCs/>
            <w:sz w:val="20"/>
            <w:szCs w:val="20"/>
            <w:lang w:val="en-US"/>
          </w:rPr>
          <w:t>callback</w:t>
        </w:r>
        <w:r w:rsidRPr="00BC7777">
          <w:rPr>
            <w:rFonts w:ascii="Courier New" w:eastAsia="Times New Roman" w:hAnsi="Courier New" w:cs="Courier New"/>
            <w:sz w:val="20"/>
            <w:szCs w:val="20"/>
            <w:lang w:val="en-US"/>
          </w:rPr>
          <w:t xml:space="preserve">( </w:t>
        </w:r>
        <w:r w:rsidRPr="00BC7777">
          <w:rPr>
            <w:rFonts w:ascii="Courier New" w:eastAsia="Times New Roman" w:hAnsi="Courier New" w:cs="Courier New"/>
            <w:i/>
            <w:iCs/>
            <w:sz w:val="20"/>
            <w:szCs w:val="20"/>
            <w:lang w:val="en-US"/>
          </w:rPr>
          <w:t>currentValue</w:t>
        </w:r>
        <w:r w:rsidRPr="00BC7777">
          <w:rPr>
            <w:rFonts w:ascii="Courier New" w:eastAsia="Times New Roman" w:hAnsi="Courier New" w:cs="Courier New"/>
            <w:sz w:val="20"/>
            <w:szCs w:val="20"/>
            <w:lang w:val="en-US"/>
          </w:rPr>
          <w:t xml:space="preserve">[, </w:t>
        </w:r>
        <w:r w:rsidRPr="00BC7777">
          <w:rPr>
            <w:rFonts w:ascii="Courier New" w:eastAsia="Times New Roman" w:hAnsi="Courier New" w:cs="Courier New"/>
            <w:i/>
            <w:iCs/>
            <w:sz w:val="20"/>
            <w:szCs w:val="20"/>
            <w:lang w:val="en-US"/>
          </w:rPr>
          <w:t>index</w:t>
        </w:r>
        <w:r w:rsidRPr="00BC7777">
          <w:rPr>
            <w:rFonts w:ascii="Courier New" w:eastAsia="Times New Roman" w:hAnsi="Courier New" w:cs="Courier New"/>
            <w:sz w:val="20"/>
            <w:szCs w:val="20"/>
            <w:lang w:val="en-US"/>
          </w:rPr>
          <w:t xml:space="preserve">[, </w:t>
        </w:r>
        <w:r w:rsidRPr="00BC7777">
          <w:rPr>
            <w:rFonts w:ascii="Courier New" w:eastAsia="Times New Roman" w:hAnsi="Courier New" w:cs="Courier New"/>
            <w:i/>
            <w:iCs/>
            <w:sz w:val="20"/>
            <w:szCs w:val="20"/>
            <w:lang w:val="en-US"/>
          </w:rPr>
          <w:t>array</w:t>
        </w:r>
        <w:r w:rsidRPr="00BC7777">
          <w:rPr>
            <w:rFonts w:ascii="Courier New" w:eastAsia="Times New Roman" w:hAnsi="Courier New" w:cs="Courier New"/>
            <w:sz w:val="20"/>
            <w:szCs w:val="20"/>
            <w:lang w:val="en-US"/>
          </w:rPr>
          <w:t xml:space="preserve">]]) </w:t>
        </w:r>
      </w:ins>
    </w:p>
    <w:p w:rsidR="00BC7777" w:rsidRPr="00BC7777" w:rsidRDefault="00BC7777" w:rsidP="00BC77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Code"/>
          <w:lang w:val="en-US"/>
          <w:rPrChange w:id="270" w:author="Novoselov Alexander" w:date="2022-09-16T17:38:00Z">
            <w:rPr>
              <w:rStyle w:val="HTMLCode"/>
              <w:rFonts w:eastAsiaTheme="minorHAnsi"/>
              <w:b/>
              <w:u w:val="single"/>
            </w:rPr>
          </w:rPrChange>
        </w:rPr>
        <w:pPrChange w:id="271" w:author="Novoselov Alexander" w:date="2022-09-16T17:38:00Z">
          <w:pPr>
            <w:spacing w:line="360" w:lineRule="auto"/>
          </w:pPr>
        </w:pPrChange>
      </w:pPr>
    </w:p>
    <w:p w:rsidR="00370BA1" w:rsidRPr="0014453A" w:rsidRDefault="007D062D" w:rsidP="009466E5">
      <w:pPr>
        <w:spacing w:line="360" w:lineRule="auto"/>
        <w:rPr>
          <w:rStyle w:val="HTMLCode"/>
          <w:rFonts w:eastAsiaTheme="minorHAnsi"/>
          <w:lang w:val="en-US"/>
          <w:rPrChange w:id="272" w:author="Novoselov Alexander" w:date="2022-09-16T14:35:00Z">
            <w:rPr>
              <w:rStyle w:val="HTMLCode"/>
              <w:rFonts w:eastAsiaTheme="minorHAnsi"/>
            </w:rPr>
          </w:rPrChange>
        </w:rPr>
      </w:pPr>
      <w:r>
        <w:rPr>
          <w:rStyle w:val="HTMLCode"/>
          <w:rFonts w:eastAsiaTheme="minorHAnsi"/>
        </w:rPr>
        <w:t xml:space="preserve">Метод </w:t>
      </w:r>
      <w:r>
        <w:rPr>
          <w:rStyle w:val="HTMLCode"/>
          <w:rFonts w:eastAsiaTheme="minorHAnsi"/>
          <w:lang w:val="en-US"/>
        </w:rPr>
        <w:t>map</w:t>
      </w:r>
      <w:r w:rsidRPr="007D062D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позволяет взять исходный массив и изменить</w:t>
      </w:r>
      <w:r w:rsidR="0038373F">
        <w:rPr>
          <w:rStyle w:val="HTMLCode"/>
          <w:rFonts w:eastAsiaTheme="minorHAnsi"/>
        </w:rPr>
        <w:t xml:space="preserve"> </w:t>
      </w:r>
      <w:r>
        <w:rPr>
          <w:rStyle w:val="HTMLCode"/>
          <w:rFonts w:eastAsiaTheme="minorHAnsi"/>
        </w:rPr>
        <w:t>каждый элемент внутри него.</w:t>
      </w:r>
      <w:ins w:id="273" w:author="Novoselov Alexander" w:date="2022-09-15T12:18:00Z">
        <w:r w:rsidR="00DB68E6">
          <w:rPr>
            <w:rStyle w:val="HTMLCode"/>
            <w:rFonts w:eastAsiaTheme="minorHAnsi"/>
          </w:rPr>
          <w:t xml:space="preserve"> Мы можем взять элемент и вернуть его какую-то часть или</w:t>
        </w:r>
      </w:ins>
      <w:ins w:id="274" w:author="Novoselov Alexander" w:date="2022-09-15T12:20:00Z">
        <w:r w:rsidR="00DB68E6">
          <w:rPr>
            <w:rStyle w:val="HTMLCode"/>
            <w:rFonts w:eastAsiaTheme="minorHAnsi"/>
          </w:rPr>
          <w:t xml:space="preserve"> </w:t>
        </w:r>
      </w:ins>
      <w:ins w:id="275" w:author="Novoselov Alexander" w:date="2022-09-15T12:18:00Z">
        <w:r w:rsidR="00DB68E6">
          <w:rPr>
            <w:rStyle w:val="HTMLCode"/>
            <w:rFonts w:eastAsiaTheme="minorHAnsi"/>
          </w:rPr>
          <w:t>сделать еще что-то.</w:t>
        </w:r>
      </w:ins>
      <w:r w:rsidR="00D453C0">
        <w:rPr>
          <w:rStyle w:val="HTMLCode"/>
          <w:rFonts w:eastAsiaTheme="minorHAnsi"/>
        </w:rPr>
        <w:t xml:space="preserve"> Вернет</w:t>
      </w:r>
      <w:r w:rsidR="00D453C0" w:rsidRPr="0014453A">
        <w:rPr>
          <w:rStyle w:val="HTMLCode"/>
          <w:rFonts w:eastAsiaTheme="minorHAnsi"/>
          <w:lang w:val="en-US"/>
          <w:rPrChange w:id="276" w:author="Novoselov Alexander" w:date="2022-09-16T14:35:00Z">
            <w:rPr>
              <w:rStyle w:val="HTMLCode"/>
              <w:rFonts w:eastAsiaTheme="minorHAnsi"/>
            </w:rPr>
          </w:rPrChange>
        </w:rPr>
        <w:t xml:space="preserve"> </w:t>
      </w:r>
      <w:r w:rsidR="00D453C0">
        <w:rPr>
          <w:rStyle w:val="HTMLCode"/>
          <w:rFonts w:eastAsiaTheme="minorHAnsi"/>
        </w:rPr>
        <w:t>новый</w:t>
      </w:r>
      <w:r w:rsidR="00D453C0" w:rsidRPr="0014453A">
        <w:rPr>
          <w:rStyle w:val="HTMLCode"/>
          <w:rFonts w:eastAsiaTheme="minorHAnsi"/>
          <w:lang w:val="en-US"/>
          <w:rPrChange w:id="277" w:author="Novoselov Alexander" w:date="2022-09-16T14:35:00Z">
            <w:rPr>
              <w:rStyle w:val="HTMLCode"/>
              <w:rFonts w:eastAsiaTheme="minorHAnsi"/>
            </w:rPr>
          </w:rPrChange>
        </w:rPr>
        <w:t xml:space="preserve"> </w:t>
      </w:r>
      <w:r w:rsidR="00D453C0">
        <w:rPr>
          <w:rStyle w:val="HTMLCode"/>
          <w:rFonts w:eastAsiaTheme="minorHAnsi"/>
        </w:rPr>
        <w:t>массив</w:t>
      </w:r>
      <w:r w:rsidR="00D453C0" w:rsidRPr="0014453A">
        <w:rPr>
          <w:rStyle w:val="HTMLCode"/>
          <w:rFonts w:eastAsiaTheme="minorHAnsi"/>
          <w:lang w:val="en-US"/>
          <w:rPrChange w:id="278" w:author="Novoselov Alexander" w:date="2022-09-16T14:35:00Z">
            <w:rPr>
              <w:rStyle w:val="HTMLCode"/>
              <w:rFonts w:eastAsiaTheme="minorHAnsi"/>
            </w:rPr>
          </w:rPrChange>
        </w:rPr>
        <w:t>.</w:t>
      </w:r>
    </w:p>
    <w:p w:rsidR="00D453C0" w:rsidRPr="00D453C0" w:rsidRDefault="00D453C0" w:rsidP="00D453C0">
      <w:pPr>
        <w:spacing w:line="360" w:lineRule="auto"/>
        <w:rPr>
          <w:rStyle w:val="HTMLCode"/>
          <w:rFonts w:eastAsiaTheme="minorHAnsi"/>
          <w:lang w:val="en-US"/>
        </w:rPr>
      </w:pPr>
      <w:r w:rsidRPr="0014453A">
        <w:rPr>
          <w:rStyle w:val="HTMLCode"/>
          <w:rFonts w:eastAsiaTheme="minorHAnsi"/>
          <w:lang w:val="en-US"/>
          <w:rPrChange w:id="279" w:author="Novoselov Alexander" w:date="2022-09-16T14:35:00Z">
            <w:rPr>
              <w:rStyle w:val="HTMLCode"/>
              <w:rFonts w:eastAsiaTheme="minorHAnsi"/>
            </w:rPr>
          </w:rPrChange>
        </w:rPr>
        <w:t xml:space="preserve">  </w:t>
      </w:r>
      <w:r w:rsidRPr="00D453C0">
        <w:rPr>
          <w:rStyle w:val="HTMLCode"/>
          <w:rFonts w:eastAsiaTheme="minorHAnsi"/>
          <w:lang w:val="en-US"/>
        </w:rPr>
        <w:t>const arrName = ['aAa','ffffFFFf','weWWewe'];</w:t>
      </w:r>
    </w:p>
    <w:p w:rsidR="00D453C0" w:rsidRDefault="00D453C0" w:rsidP="00D453C0">
      <w:pPr>
        <w:spacing w:line="360" w:lineRule="auto"/>
        <w:rPr>
          <w:rStyle w:val="HTMLCode"/>
          <w:rFonts w:eastAsiaTheme="minorHAnsi"/>
          <w:lang w:val="en-US"/>
        </w:rPr>
      </w:pPr>
      <w:r w:rsidRPr="00D453C0">
        <w:rPr>
          <w:rStyle w:val="HTMLCode"/>
          <w:rFonts w:eastAsiaTheme="minorHAnsi"/>
          <w:lang w:val="en-US"/>
        </w:rPr>
        <w:t xml:space="preserve">  const filteredName = arrName.map(item =&gt; item.toLocaleLowerCase());</w:t>
      </w:r>
    </w:p>
    <w:p w:rsidR="00A20DC9" w:rsidRPr="000A3547" w:rsidRDefault="00A20DC9" w:rsidP="00A20DC9">
      <w:pPr>
        <w:spacing w:line="360" w:lineRule="auto"/>
        <w:rPr>
          <w:rStyle w:val="HTMLCode"/>
          <w:rFonts w:eastAsiaTheme="minorHAnsi"/>
          <w:b/>
          <w:u w:val="single"/>
        </w:rPr>
      </w:pPr>
      <w:del w:id="280" w:author="Novoselov Alexander" w:date="2022-09-15T11:34:00Z">
        <w:r w:rsidDel="000A3547">
          <w:rPr>
            <w:rStyle w:val="HTMLCode"/>
            <w:rFonts w:eastAsiaTheme="minorHAnsi"/>
            <w:b/>
            <w:u w:val="single"/>
            <w:lang w:val="en-US"/>
          </w:rPr>
          <w:delText>every</w:delText>
        </w:r>
        <w:r w:rsidRPr="000A3547" w:rsidDel="000A3547">
          <w:rPr>
            <w:rStyle w:val="HTMLCode"/>
            <w:rFonts w:eastAsiaTheme="minorHAnsi"/>
            <w:b/>
            <w:u w:val="single"/>
          </w:rPr>
          <w:delText>/</w:delText>
        </w:r>
      </w:del>
      <w:r>
        <w:rPr>
          <w:rStyle w:val="HTMLCode"/>
          <w:rFonts w:eastAsiaTheme="minorHAnsi"/>
          <w:b/>
          <w:u w:val="single"/>
          <w:lang w:val="en-US"/>
        </w:rPr>
        <w:t>some</w:t>
      </w:r>
    </w:p>
    <w:p w:rsidR="00C42DA2" w:rsidRDefault="00716A81" w:rsidP="00D453C0">
      <w:pPr>
        <w:spacing w:line="360" w:lineRule="auto"/>
        <w:rPr>
          <w:ins w:id="281" w:author="Novoselov Alexander" w:date="2022-09-15T11:38:00Z"/>
          <w:rStyle w:val="HTMLCode"/>
          <w:rFonts w:eastAsiaTheme="minorHAnsi"/>
        </w:rPr>
      </w:pPr>
      <w:r>
        <w:rPr>
          <w:rStyle w:val="HTMLCode"/>
          <w:rFonts w:eastAsiaTheme="minorHAnsi"/>
        </w:rPr>
        <w:t>Перебирает массив и если хотя бы один элемент</w:t>
      </w:r>
      <w:ins w:id="282" w:author="Novoselov Alexander" w:date="2022-09-15T11:34:00Z">
        <w:r w:rsidR="00120D82">
          <w:rPr>
            <w:rStyle w:val="HTMLCode"/>
            <w:rFonts w:eastAsiaTheme="minorHAnsi"/>
          </w:rPr>
          <w:t xml:space="preserve"> подходит под условие</w:t>
        </w:r>
      </w:ins>
      <w:ins w:id="283" w:author="Novoselov Alexander" w:date="2022-09-15T11:35:00Z">
        <w:r w:rsidR="00120D82">
          <w:rPr>
            <w:rStyle w:val="HTMLCode"/>
            <w:rFonts w:eastAsiaTheme="minorHAnsi"/>
          </w:rPr>
          <w:t xml:space="preserve">, то в таком случае он нам вернет </w:t>
        </w:r>
        <w:r w:rsidR="00120D82">
          <w:rPr>
            <w:rStyle w:val="HTMLCode"/>
            <w:rFonts w:eastAsiaTheme="minorHAnsi"/>
            <w:lang w:val="en-US"/>
          </w:rPr>
          <w:t>true</w:t>
        </w:r>
        <w:r w:rsidR="00120D82">
          <w:rPr>
            <w:rStyle w:val="HTMLCode"/>
            <w:rFonts w:eastAsiaTheme="minorHAnsi"/>
          </w:rPr>
          <w:t xml:space="preserve">, если нет, то </w:t>
        </w:r>
        <w:r w:rsidR="00120D82">
          <w:rPr>
            <w:rStyle w:val="HTMLCode"/>
            <w:rFonts w:eastAsiaTheme="minorHAnsi"/>
            <w:lang w:val="en-US"/>
          </w:rPr>
          <w:t>false</w:t>
        </w:r>
        <w:r w:rsidR="00120D82" w:rsidRPr="00120D82">
          <w:rPr>
            <w:rStyle w:val="HTMLCode"/>
            <w:rFonts w:eastAsiaTheme="minorHAnsi"/>
            <w:rPrChange w:id="284" w:author="Novoselov Alexander" w:date="2022-09-15T11:35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</w:ins>
    </w:p>
    <w:p w:rsidR="00267E3B" w:rsidRPr="00267E3B" w:rsidRDefault="00267E3B" w:rsidP="00267E3B">
      <w:pPr>
        <w:spacing w:line="360" w:lineRule="auto"/>
        <w:rPr>
          <w:ins w:id="285" w:author="Novoselov Alexander" w:date="2022-09-15T11:38:00Z"/>
          <w:rStyle w:val="HTMLCode"/>
          <w:rFonts w:eastAsiaTheme="minorHAnsi"/>
          <w:lang w:val="en-US"/>
        </w:rPr>
      </w:pPr>
      <w:ins w:id="286" w:author="Novoselov Alexander" w:date="2022-09-15T11:38:00Z">
        <w:r w:rsidRPr="00267E3B">
          <w:rPr>
            <w:rStyle w:val="HTMLCode"/>
            <w:rFonts w:eastAsiaTheme="minorHAnsi"/>
            <w:lang w:val="en-US"/>
          </w:rPr>
          <w:t>const arrName = ['aAa',123,'weWWewe'];</w:t>
        </w:r>
      </w:ins>
    </w:p>
    <w:p w:rsidR="00267E3B" w:rsidRDefault="00267E3B" w:rsidP="00267E3B">
      <w:pPr>
        <w:spacing w:line="360" w:lineRule="auto"/>
        <w:rPr>
          <w:ins w:id="287" w:author="Novoselov Alexander" w:date="2022-09-15T11:39:00Z"/>
          <w:rStyle w:val="HTMLCode"/>
          <w:rFonts w:eastAsiaTheme="minorHAnsi"/>
          <w:lang w:val="en-US"/>
        </w:rPr>
      </w:pPr>
      <w:ins w:id="288" w:author="Novoselov Alexander" w:date="2022-09-15T11:38:00Z">
        <w:r w:rsidRPr="00267E3B">
          <w:rPr>
            <w:rStyle w:val="HTMLCode"/>
            <w:rFonts w:eastAsiaTheme="minorHAnsi"/>
            <w:lang w:val="en-US"/>
          </w:rPr>
          <w:t>console.log(arrName.some(item =&gt; typeof(item) === 'number'));</w:t>
        </w:r>
        <w:r>
          <w:rPr>
            <w:rStyle w:val="HTMLCode"/>
            <w:rFonts w:eastAsiaTheme="minorHAnsi"/>
            <w:lang w:val="en-US"/>
          </w:rPr>
          <w:t xml:space="preserve">  // true</w:t>
        </w:r>
      </w:ins>
    </w:p>
    <w:p w:rsidR="009D3209" w:rsidRPr="000A3547" w:rsidRDefault="009D3209" w:rsidP="009D3209">
      <w:pPr>
        <w:spacing w:line="360" w:lineRule="auto"/>
        <w:rPr>
          <w:ins w:id="289" w:author="Novoselov Alexander" w:date="2022-09-15T11:39:00Z"/>
          <w:rStyle w:val="HTMLCode"/>
          <w:rFonts w:eastAsiaTheme="minorHAnsi"/>
          <w:b/>
          <w:u w:val="single"/>
        </w:rPr>
      </w:pPr>
      <w:ins w:id="290" w:author="Novoselov Alexander" w:date="2022-09-15T11:39:00Z">
        <w:r>
          <w:rPr>
            <w:rStyle w:val="HTMLCode"/>
            <w:rFonts w:eastAsiaTheme="minorHAnsi"/>
            <w:b/>
            <w:u w:val="single"/>
            <w:lang w:val="en-US"/>
          </w:rPr>
          <w:t>every</w:t>
        </w:r>
      </w:ins>
    </w:p>
    <w:p w:rsidR="009D3209" w:rsidRDefault="009D3209" w:rsidP="009D3209">
      <w:pPr>
        <w:spacing w:line="360" w:lineRule="auto"/>
        <w:rPr>
          <w:ins w:id="291" w:author="Novoselov Alexander" w:date="2022-09-15T11:40:00Z"/>
          <w:rStyle w:val="HTMLCode"/>
          <w:rFonts w:eastAsiaTheme="minorHAnsi"/>
        </w:rPr>
      </w:pPr>
      <w:ins w:id="292" w:author="Novoselov Alexander" w:date="2022-09-15T11:39:00Z">
        <w:r>
          <w:rPr>
            <w:rStyle w:val="HTMLCode"/>
            <w:rFonts w:eastAsiaTheme="minorHAnsi"/>
          </w:rPr>
          <w:t xml:space="preserve">Перебирает массив и если все элементы подходят под условие, то в таком случае он нам вернет </w:t>
        </w:r>
        <w:r>
          <w:rPr>
            <w:rStyle w:val="HTMLCode"/>
            <w:rFonts w:eastAsiaTheme="minorHAnsi"/>
            <w:lang w:val="en-US"/>
          </w:rPr>
          <w:t>true</w:t>
        </w:r>
        <w:r>
          <w:rPr>
            <w:rStyle w:val="HTMLCode"/>
            <w:rFonts w:eastAsiaTheme="minorHAnsi"/>
          </w:rPr>
          <w:t>, если нет</w:t>
        </w:r>
        <w:r w:rsidRPr="00F1473D">
          <w:rPr>
            <w:rStyle w:val="HTMLCode"/>
            <w:rFonts w:eastAsiaTheme="minorHAnsi"/>
          </w:rPr>
          <w:t>,</w:t>
        </w:r>
        <w:r>
          <w:rPr>
            <w:rStyle w:val="HTMLCode"/>
            <w:rFonts w:eastAsiaTheme="minorHAnsi"/>
          </w:rPr>
          <w:t xml:space="preserve"> то </w:t>
        </w:r>
        <w:r>
          <w:rPr>
            <w:rStyle w:val="HTMLCode"/>
            <w:rFonts w:eastAsiaTheme="minorHAnsi"/>
            <w:lang w:val="en-US"/>
          </w:rPr>
          <w:t>false</w:t>
        </w:r>
        <w:r w:rsidRPr="00F1473D">
          <w:rPr>
            <w:rStyle w:val="HTMLCode"/>
            <w:rFonts w:eastAsiaTheme="minorHAnsi"/>
          </w:rPr>
          <w:t>.</w:t>
        </w:r>
      </w:ins>
    </w:p>
    <w:p w:rsidR="009D3209" w:rsidRPr="00267E3B" w:rsidRDefault="009D3209" w:rsidP="009D3209">
      <w:pPr>
        <w:spacing w:line="360" w:lineRule="auto"/>
        <w:rPr>
          <w:ins w:id="293" w:author="Novoselov Alexander" w:date="2022-09-15T11:40:00Z"/>
          <w:rStyle w:val="HTMLCode"/>
          <w:rFonts w:eastAsiaTheme="minorHAnsi"/>
          <w:lang w:val="en-US"/>
        </w:rPr>
      </w:pPr>
      <w:ins w:id="294" w:author="Novoselov Alexander" w:date="2022-09-15T11:40:00Z">
        <w:r w:rsidRPr="00267E3B">
          <w:rPr>
            <w:rStyle w:val="HTMLCode"/>
            <w:rFonts w:eastAsiaTheme="minorHAnsi"/>
            <w:lang w:val="en-US"/>
          </w:rPr>
          <w:t>const arrName = ['aAa',123,'weWWewe'];</w:t>
        </w:r>
      </w:ins>
    </w:p>
    <w:p w:rsidR="009D3209" w:rsidRDefault="009D3209" w:rsidP="009D3209">
      <w:pPr>
        <w:spacing w:line="360" w:lineRule="auto"/>
        <w:rPr>
          <w:ins w:id="295" w:author="Novoselov Alexander" w:date="2022-09-15T11:42:00Z"/>
          <w:rStyle w:val="HTMLCode"/>
          <w:rFonts w:eastAsiaTheme="minorHAnsi"/>
          <w:lang w:val="en-US"/>
        </w:rPr>
      </w:pPr>
      <w:ins w:id="296" w:author="Novoselov Alexander" w:date="2022-09-15T11:40:00Z">
        <w:r>
          <w:rPr>
            <w:rStyle w:val="HTMLCode"/>
            <w:rFonts w:eastAsiaTheme="minorHAnsi"/>
            <w:lang w:val="en-US"/>
          </w:rPr>
          <w:t>console.log(arrName.every</w:t>
        </w:r>
        <w:r w:rsidRPr="00267E3B">
          <w:rPr>
            <w:rStyle w:val="HTMLCode"/>
            <w:rFonts w:eastAsiaTheme="minorHAnsi"/>
            <w:lang w:val="en-US"/>
          </w:rPr>
          <w:t>(item =&gt; typeof(item) === 'number'));</w:t>
        </w:r>
        <w:r>
          <w:rPr>
            <w:rStyle w:val="HTMLCode"/>
            <w:rFonts w:eastAsiaTheme="minorHAnsi"/>
            <w:lang w:val="en-US"/>
          </w:rPr>
          <w:t xml:space="preserve">  // false</w:t>
        </w:r>
      </w:ins>
    </w:p>
    <w:p w:rsidR="00DC75AA" w:rsidRPr="000A3547" w:rsidRDefault="00DC75AA" w:rsidP="00DC75AA">
      <w:pPr>
        <w:spacing w:line="360" w:lineRule="auto"/>
        <w:rPr>
          <w:ins w:id="297" w:author="Novoselov Alexander" w:date="2022-09-15T11:42:00Z"/>
          <w:rStyle w:val="HTMLCode"/>
          <w:rFonts w:eastAsiaTheme="minorHAnsi"/>
          <w:b/>
          <w:u w:val="single"/>
        </w:rPr>
      </w:pPr>
      <w:ins w:id="298" w:author="Novoselov Alexander" w:date="2022-09-15T11:42:00Z">
        <w:r>
          <w:rPr>
            <w:rStyle w:val="HTMLCode"/>
            <w:rFonts w:eastAsiaTheme="minorHAnsi"/>
            <w:b/>
            <w:u w:val="single"/>
            <w:lang w:val="en-US"/>
          </w:rPr>
          <w:t>Reduce</w:t>
        </w:r>
      </w:ins>
    </w:p>
    <w:p w:rsidR="00DC75AA" w:rsidRDefault="00C87321" w:rsidP="009D3209">
      <w:pPr>
        <w:spacing w:line="360" w:lineRule="auto"/>
        <w:rPr>
          <w:ins w:id="299" w:author="Novoselov Alexander" w:date="2022-09-15T11:47:00Z"/>
          <w:rStyle w:val="HTMLCode"/>
          <w:rFonts w:eastAsiaTheme="minorHAnsi"/>
        </w:rPr>
      </w:pPr>
      <w:ins w:id="300" w:author="Novoselov Alexander" w:date="2022-09-15T11:44:00Z">
        <w:r>
          <w:rPr>
            <w:rStyle w:val="HTMLCode"/>
            <w:rFonts w:eastAsiaTheme="minorHAnsi"/>
          </w:rPr>
          <w:t xml:space="preserve">Возвращает новый реультат. </w:t>
        </w:r>
      </w:ins>
      <w:ins w:id="301" w:author="Novoselov Alexander" w:date="2022-09-15T11:43:00Z">
        <w:r w:rsidR="00EB2C51">
          <w:rPr>
            <w:rStyle w:val="HTMLCode"/>
            <w:rFonts w:eastAsiaTheme="minorHAnsi"/>
          </w:rPr>
          <w:t>Метод собирает массив в одно единое целое.</w:t>
        </w:r>
      </w:ins>
    </w:p>
    <w:p w:rsidR="00C87321" w:rsidRPr="00681B98" w:rsidRDefault="00C87321" w:rsidP="009D3209">
      <w:pPr>
        <w:spacing w:line="360" w:lineRule="auto"/>
        <w:rPr>
          <w:ins w:id="302" w:author="Novoselov Alexander" w:date="2022-09-15T11:53:00Z"/>
          <w:rStyle w:val="HTMLCode"/>
          <w:rFonts w:eastAsiaTheme="minorHAnsi"/>
          <w:rPrChange w:id="303" w:author="Novoselov Alexander" w:date="2022-09-15T12:00:00Z">
            <w:rPr>
              <w:ins w:id="304" w:author="Novoselov Alexander" w:date="2022-09-15T11:53:00Z"/>
              <w:rStyle w:val="HTMLCode"/>
              <w:rFonts w:eastAsiaTheme="minorHAnsi"/>
              <w:lang w:val="en-US"/>
            </w:rPr>
          </w:rPrChange>
        </w:rPr>
      </w:pPr>
      <w:ins w:id="305" w:author="Novoselov Alexander" w:date="2022-09-15T11:47:00Z">
        <w:r>
          <w:rPr>
            <w:rStyle w:val="HTMLCode"/>
            <w:rFonts w:eastAsiaTheme="minorHAnsi"/>
          </w:rPr>
          <w:t>Например с цифрами</w:t>
        </w:r>
      </w:ins>
      <w:ins w:id="306" w:author="Novoselov Alexander" w:date="2022-09-15T12:00:00Z">
        <w:r w:rsidR="00681B98">
          <w:rPr>
            <w:rStyle w:val="HTMLCode"/>
            <w:rFonts w:eastAsiaTheme="minorHAnsi"/>
          </w:rPr>
          <w:t>(также мы можем соединять строки и другие элементы массива)</w:t>
        </w:r>
      </w:ins>
    </w:p>
    <w:p w:rsidR="00C87321" w:rsidRPr="00C87321" w:rsidRDefault="00C87321" w:rsidP="00C87321">
      <w:pPr>
        <w:spacing w:line="360" w:lineRule="auto"/>
        <w:rPr>
          <w:ins w:id="307" w:author="Novoselov Alexander" w:date="2022-09-15T11:53:00Z"/>
          <w:rStyle w:val="HTMLCode"/>
          <w:rFonts w:eastAsiaTheme="minorHAnsi"/>
          <w:lang w:val="en-US"/>
        </w:rPr>
      </w:pPr>
      <w:ins w:id="308" w:author="Novoselov Alexander" w:date="2022-09-15T11:53:00Z">
        <w:r w:rsidRPr="00C87321">
          <w:rPr>
            <w:rStyle w:val="HTMLCode"/>
            <w:rFonts w:eastAsiaTheme="minorHAnsi"/>
            <w:lang w:val="en-US"/>
          </w:rPr>
          <w:t>const arrName = [1, 16, 32];</w:t>
        </w:r>
      </w:ins>
    </w:p>
    <w:p w:rsidR="00AB274A" w:rsidRPr="00AB274A" w:rsidRDefault="00C87321" w:rsidP="00AB274A">
      <w:pPr>
        <w:spacing w:line="360" w:lineRule="auto"/>
        <w:rPr>
          <w:ins w:id="309" w:author="Novoselov Alexander" w:date="2022-09-17T13:02:00Z"/>
          <w:rStyle w:val="HTMLCode"/>
          <w:rFonts w:eastAsiaTheme="minorHAnsi"/>
          <w:lang w:val="en-US"/>
          <w:rPrChange w:id="310" w:author="Novoselov Alexander" w:date="2022-09-17T13:02:00Z">
            <w:rPr>
              <w:ins w:id="311" w:author="Novoselov Alexander" w:date="2022-09-17T13:02:00Z"/>
              <w:rStyle w:val="HTMLCode"/>
              <w:rFonts w:eastAsiaTheme="minorHAnsi"/>
            </w:rPr>
          </w:rPrChange>
        </w:rPr>
      </w:pPr>
      <w:ins w:id="312" w:author="Novoselov Alexander" w:date="2022-09-15T11:53:00Z">
        <w:r w:rsidRPr="00C87321">
          <w:rPr>
            <w:rStyle w:val="HTMLCode"/>
            <w:rFonts w:eastAsiaTheme="minorHAnsi"/>
            <w:lang w:val="en-US"/>
          </w:rPr>
          <w:t>console.log(arrName.reduce((sum, item) =&gt; sum + item));</w:t>
        </w:r>
      </w:ins>
    </w:p>
    <w:p w:rsidR="00AB274A" w:rsidRPr="005F0167" w:rsidRDefault="00AB274A" w:rsidP="00AB274A">
      <w:pPr>
        <w:spacing w:line="360" w:lineRule="auto"/>
        <w:rPr>
          <w:ins w:id="313" w:author="Novoselov Alexander" w:date="2022-09-17T13:02:00Z"/>
          <w:rStyle w:val="HTMLCode"/>
          <w:rFonts w:eastAsiaTheme="minorHAnsi"/>
        </w:rPr>
      </w:pPr>
      <w:ins w:id="314" w:author="Novoselov Alexander" w:date="2022-09-17T13:02:00Z">
        <w:r>
          <w:rPr>
            <w:rStyle w:val="HTMLCode"/>
            <w:rFonts w:eastAsiaTheme="minorHAnsi"/>
          </w:rPr>
          <w:t xml:space="preserve">Проходим по массиву и суммируем каждый элемент в </w:t>
        </w:r>
        <w:r>
          <w:rPr>
            <w:rStyle w:val="HTMLCode"/>
            <w:rFonts w:eastAsiaTheme="minorHAnsi"/>
            <w:lang w:val="en-US"/>
          </w:rPr>
          <w:t>sum</w:t>
        </w:r>
      </w:ins>
    </w:p>
    <w:p w:rsidR="00A951D7" w:rsidRPr="00AB274A" w:rsidRDefault="00A951D7" w:rsidP="00A951D7">
      <w:pPr>
        <w:spacing w:line="360" w:lineRule="auto"/>
        <w:rPr>
          <w:ins w:id="315" w:author="Novoselov Alexander" w:date="2022-09-17T12:59:00Z"/>
          <w:rStyle w:val="HTMLCode"/>
          <w:rFonts w:eastAsiaTheme="minorHAnsi"/>
          <w:lang w:val="en-US"/>
          <w:rPrChange w:id="316" w:author="Novoselov Alexander" w:date="2022-09-17T12:59:00Z">
            <w:rPr>
              <w:ins w:id="317" w:author="Novoselov Alexander" w:date="2022-09-17T12:59:00Z"/>
              <w:rStyle w:val="HTMLCode"/>
              <w:rFonts w:eastAsiaTheme="minorHAnsi"/>
              <w:lang w:val="en-US"/>
            </w:rPr>
          </w:rPrChange>
        </w:rPr>
      </w:pPr>
      <w:ins w:id="318" w:author="Novoselov Alexander" w:date="2022-09-15T12:02:00Z">
        <w:r w:rsidRPr="00C87321">
          <w:rPr>
            <w:rStyle w:val="HTMLCode"/>
            <w:rFonts w:eastAsiaTheme="minorHAnsi"/>
            <w:lang w:val="en-US"/>
          </w:rPr>
          <w:t>arrName</w:t>
        </w:r>
        <w:r w:rsidRPr="00AB274A">
          <w:rPr>
            <w:rStyle w:val="HTMLCode"/>
            <w:rFonts w:eastAsiaTheme="minorHAnsi"/>
            <w:lang w:val="en-US"/>
            <w:rPrChange w:id="319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  <w:r w:rsidRPr="00C87321">
          <w:rPr>
            <w:rStyle w:val="HTMLCode"/>
            <w:rFonts w:eastAsiaTheme="minorHAnsi"/>
            <w:lang w:val="en-US"/>
          </w:rPr>
          <w:t>reduce</w:t>
        </w:r>
        <w:r w:rsidRPr="00AB274A">
          <w:rPr>
            <w:rStyle w:val="HTMLCode"/>
            <w:rFonts w:eastAsiaTheme="minorHAnsi"/>
            <w:lang w:val="en-US"/>
            <w:rPrChange w:id="320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>((</w:t>
        </w:r>
      </w:ins>
      <w:ins w:id="321" w:author="Novoselov Alexander" w:date="2022-09-17T12:59:00Z">
        <w:r w:rsidR="00AB274A" w:rsidRPr="00AB274A">
          <w:rPr>
            <w:rStyle w:val="HTMLCode"/>
            <w:rFonts w:eastAsiaTheme="minorHAnsi"/>
            <w:lang w:val="en-US"/>
            <w:rPrChange w:id="322" w:author="Novoselov Alexander" w:date="2022-09-17T12:59:00Z">
              <w:rPr>
                <w:rStyle w:val="HTMLCode"/>
                <w:rFonts w:eastAsiaTheme="minorHAnsi"/>
              </w:rPr>
            </w:rPrChange>
          </w:rPr>
          <w:t>accumulator</w:t>
        </w:r>
      </w:ins>
      <w:ins w:id="323" w:author="Novoselov Alexander" w:date="2022-09-15T12:02:00Z">
        <w:r w:rsidRPr="00AB274A">
          <w:rPr>
            <w:rStyle w:val="HTMLCode"/>
            <w:rFonts w:eastAsiaTheme="minorHAnsi"/>
            <w:lang w:val="en-US"/>
            <w:rPrChange w:id="324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 xml:space="preserve">, </w:t>
        </w:r>
      </w:ins>
      <w:ins w:id="325" w:author="Novoselov Alexander" w:date="2022-09-17T12:59:00Z">
        <w:r w:rsidR="00AB274A" w:rsidRPr="00AB274A">
          <w:rPr>
            <w:rStyle w:val="HTMLCode"/>
            <w:rFonts w:eastAsiaTheme="minorHAnsi"/>
            <w:lang w:val="en-US"/>
            <w:rPrChange w:id="326" w:author="Novoselov Alexander" w:date="2022-09-17T12:59:00Z">
              <w:rPr>
                <w:rStyle w:val="HTMLCode"/>
                <w:rFonts w:eastAsiaTheme="minorHAnsi"/>
              </w:rPr>
            </w:rPrChange>
          </w:rPr>
          <w:t>currentValue</w:t>
        </w:r>
      </w:ins>
      <w:ins w:id="327" w:author="Novoselov Alexander" w:date="2022-09-15T12:02:00Z">
        <w:r w:rsidRPr="00AB274A">
          <w:rPr>
            <w:rStyle w:val="HTMLCode"/>
            <w:rFonts w:eastAsiaTheme="minorHAnsi"/>
            <w:lang w:val="en-US"/>
            <w:rPrChange w:id="328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 xml:space="preserve">) =&gt; </w:t>
        </w:r>
      </w:ins>
      <w:ins w:id="329" w:author="Novoselov Alexander" w:date="2022-09-17T12:59:00Z">
        <w:r w:rsidR="00AB274A" w:rsidRPr="00AB274A">
          <w:rPr>
            <w:rStyle w:val="HTMLCode"/>
            <w:rFonts w:eastAsiaTheme="minorHAnsi"/>
            <w:lang w:val="en-US"/>
            <w:rPrChange w:id="330" w:author="Novoselov Alexander" w:date="2022-09-17T13:02:00Z">
              <w:rPr>
                <w:rStyle w:val="HTMLCode"/>
                <w:rFonts w:eastAsiaTheme="minorHAnsi"/>
              </w:rPr>
            </w:rPrChange>
          </w:rPr>
          <w:t>accumulator</w:t>
        </w:r>
      </w:ins>
      <w:ins w:id="331" w:author="Novoselov Alexander" w:date="2022-09-15T12:02:00Z">
        <w:r w:rsidRPr="00AB274A">
          <w:rPr>
            <w:rStyle w:val="HTMLCode"/>
            <w:rFonts w:eastAsiaTheme="minorHAnsi"/>
            <w:lang w:val="en-US"/>
            <w:rPrChange w:id="332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 xml:space="preserve"> + </w:t>
        </w:r>
      </w:ins>
      <w:ins w:id="333" w:author="Novoselov Alexander" w:date="2022-09-17T12:59:00Z">
        <w:r w:rsidR="00AB274A" w:rsidRPr="00AB274A">
          <w:rPr>
            <w:rStyle w:val="HTMLCode"/>
            <w:rFonts w:eastAsiaTheme="minorHAnsi"/>
            <w:lang w:val="en-US"/>
            <w:rPrChange w:id="334" w:author="Novoselov Alexander" w:date="2022-09-17T12:59:00Z">
              <w:rPr>
                <w:rStyle w:val="HTMLCode"/>
                <w:rFonts w:eastAsiaTheme="minorHAnsi"/>
              </w:rPr>
            </w:rPrChange>
          </w:rPr>
          <w:t>currentValue</w:t>
        </w:r>
      </w:ins>
      <w:ins w:id="335" w:author="Novoselov Alexander" w:date="2022-09-15T12:02:00Z">
        <w:r w:rsidRPr="00AB274A">
          <w:rPr>
            <w:rStyle w:val="HTMLCode"/>
            <w:rFonts w:eastAsiaTheme="minorHAnsi"/>
            <w:lang w:val="en-US"/>
            <w:rPrChange w:id="336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 xml:space="preserve">, </w:t>
        </w:r>
        <w:r>
          <w:rPr>
            <w:rStyle w:val="HTMLCode"/>
            <w:rFonts w:eastAsiaTheme="minorHAnsi"/>
          </w:rPr>
          <w:t>начальное</w:t>
        </w:r>
        <w:r w:rsidRPr="00AB274A">
          <w:rPr>
            <w:rStyle w:val="HTMLCode"/>
            <w:rFonts w:eastAsiaTheme="minorHAnsi"/>
            <w:lang w:val="en-US"/>
            <w:rPrChange w:id="337" w:author="Novoselov Alexander" w:date="2022-09-17T12:59:00Z">
              <w:rPr>
                <w:rStyle w:val="HTMLCode"/>
                <w:rFonts w:eastAsiaTheme="minorHAnsi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знач</w:t>
        </w:r>
        <w:r w:rsidRPr="00AB274A">
          <w:rPr>
            <w:rStyle w:val="HTMLCode"/>
            <w:rFonts w:eastAsiaTheme="minorHAnsi"/>
            <w:lang w:val="en-US"/>
            <w:rPrChange w:id="338" w:author="Novoselov Alexander" w:date="2022-09-17T12:59:00Z">
              <w:rPr>
                <w:rStyle w:val="HTMLCode"/>
                <w:rFonts w:eastAsiaTheme="minorHAnsi"/>
              </w:rPr>
            </w:rPrChange>
          </w:rPr>
          <w:t>.</w:t>
        </w:r>
        <w:r>
          <w:rPr>
            <w:rStyle w:val="HTMLCode"/>
            <w:rFonts w:eastAsiaTheme="minorHAnsi"/>
          </w:rPr>
          <w:t>для</w:t>
        </w:r>
        <w:r w:rsidRPr="00AB274A">
          <w:rPr>
            <w:rStyle w:val="HTMLCode"/>
            <w:rFonts w:eastAsiaTheme="minorHAnsi"/>
            <w:lang w:val="en-US"/>
            <w:rPrChange w:id="339" w:author="Novoselov Alexander" w:date="2022-09-17T12:59:00Z">
              <w:rPr>
                <w:rStyle w:val="HTMLCode"/>
                <w:rFonts w:eastAsiaTheme="minorHAnsi"/>
              </w:rPr>
            </w:rPrChange>
          </w:rPr>
          <w:t xml:space="preserve"> </w:t>
        </w:r>
      </w:ins>
      <w:ins w:id="340" w:author="Novoselov Alexander" w:date="2022-09-15T12:03:00Z">
        <w:r>
          <w:rPr>
            <w:rStyle w:val="HTMLCode"/>
            <w:rFonts w:eastAsiaTheme="minorHAnsi"/>
            <w:lang w:val="en-US"/>
          </w:rPr>
          <w:t>sum</w:t>
        </w:r>
      </w:ins>
      <w:ins w:id="341" w:author="Novoselov Alexander" w:date="2022-09-15T12:02:00Z">
        <w:r w:rsidRPr="00AB274A">
          <w:rPr>
            <w:rStyle w:val="HTMLCode"/>
            <w:rFonts w:eastAsiaTheme="minorHAnsi"/>
            <w:lang w:val="en-US"/>
            <w:rPrChange w:id="342" w:author="Novoselov Alexander" w:date="2022-09-17T12:59:00Z">
              <w:rPr>
                <w:rStyle w:val="HTMLCode"/>
                <w:rFonts w:eastAsiaTheme="minorHAnsi"/>
                <w:lang w:val="en-US"/>
              </w:rPr>
            </w:rPrChange>
          </w:rPr>
          <w:t>));</w:t>
        </w:r>
      </w:ins>
    </w:p>
    <w:p w:rsidR="00AB274A" w:rsidRDefault="00AB274A" w:rsidP="00A951D7">
      <w:pPr>
        <w:spacing w:line="360" w:lineRule="auto"/>
        <w:rPr>
          <w:ins w:id="343" w:author="Novoselov Alexander" w:date="2022-09-17T13:03:00Z"/>
        </w:rPr>
      </w:pPr>
      <w:ins w:id="344" w:author="Novoselov Alexander" w:date="2022-09-17T12:59:00Z">
        <w:r>
          <w:t xml:space="preserve">При первом вызове функции, параметры </w:t>
        </w:r>
        <w:r>
          <w:rPr>
            <w:rStyle w:val="HTMLCode"/>
            <w:rFonts w:eastAsiaTheme="minorHAnsi"/>
          </w:rPr>
          <w:t>accumulator</w:t>
        </w:r>
        <w:r>
          <w:t xml:space="preserve"> и </w:t>
        </w:r>
        <w:r>
          <w:rPr>
            <w:rStyle w:val="HTMLCode"/>
            <w:rFonts w:eastAsiaTheme="minorHAnsi"/>
          </w:rPr>
          <w:t>currentValue</w:t>
        </w:r>
        <w:r>
          <w:t xml:space="preserve"> могут принимать одно из двух значений. Если при вызове </w:t>
        </w:r>
        <w:r>
          <w:rPr>
            <w:rStyle w:val="HTMLCode"/>
            <w:rFonts w:eastAsiaTheme="minorHAnsi"/>
          </w:rPr>
          <w:t>reduce()</w:t>
        </w:r>
        <w:r>
          <w:t xml:space="preserve"> передан аргумент </w:t>
        </w:r>
        <w:r>
          <w:rPr>
            <w:rStyle w:val="HTMLCode"/>
            <w:rFonts w:eastAsiaTheme="minorHAnsi"/>
          </w:rPr>
          <w:t>initialValue</w:t>
        </w:r>
        <w:r>
          <w:t xml:space="preserve">, то значение </w:t>
        </w:r>
        <w:r>
          <w:rPr>
            <w:rStyle w:val="HTMLCode"/>
            <w:rFonts w:eastAsiaTheme="minorHAnsi"/>
          </w:rPr>
          <w:t>accumulator</w:t>
        </w:r>
        <w:r>
          <w:t xml:space="preserve"> будет равным значению </w:t>
        </w:r>
        <w:r>
          <w:rPr>
            <w:rStyle w:val="HTMLCode"/>
            <w:rFonts w:eastAsiaTheme="minorHAnsi"/>
          </w:rPr>
          <w:t>initialValue</w:t>
        </w:r>
        <w:r>
          <w:t xml:space="preserve">, а значение </w:t>
        </w:r>
        <w:r>
          <w:rPr>
            <w:rStyle w:val="HTMLCode"/>
            <w:rFonts w:eastAsiaTheme="minorHAnsi"/>
          </w:rPr>
          <w:t>currentValue</w:t>
        </w:r>
        <w:r>
          <w:t xml:space="preserve"> будет равным </w:t>
        </w:r>
        <w:r>
          <w:lastRenderedPageBreak/>
          <w:t xml:space="preserve">первому значению в массиве. Если аргумент </w:t>
        </w:r>
        <w:r>
          <w:rPr>
            <w:rStyle w:val="HTMLCode"/>
            <w:rFonts w:eastAsiaTheme="minorHAnsi"/>
          </w:rPr>
          <w:t>initialValue</w:t>
        </w:r>
        <w:r>
          <w:t xml:space="preserve"> не задан, то значение </w:t>
        </w:r>
        <w:r>
          <w:rPr>
            <w:rStyle w:val="HTMLCode"/>
            <w:rFonts w:eastAsiaTheme="minorHAnsi"/>
          </w:rPr>
          <w:t>accumulator</w:t>
        </w:r>
        <w:r>
          <w:t xml:space="preserve"> будет равным первому значению в массиве, а значение </w:t>
        </w:r>
        <w:r>
          <w:rPr>
            <w:rStyle w:val="HTMLCode"/>
            <w:rFonts w:eastAsiaTheme="minorHAnsi"/>
          </w:rPr>
          <w:t>currentValue</w:t>
        </w:r>
        <w:r>
          <w:t xml:space="preserve"> будет равным второму значению в массиве.</w:t>
        </w:r>
      </w:ins>
    </w:p>
    <w:p w:rsidR="006328B1" w:rsidRPr="0014453A" w:rsidRDefault="00AB274A" w:rsidP="00C87321">
      <w:pPr>
        <w:spacing w:line="360" w:lineRule="auto"/>
        <w:rPr>
          <w:ins w:id="345" w:author="Novoselov Alexander" w:date="2022-09-15T12:10:00Z"/>
          <w:rStyle w:val="HTMLCode"/>
          <w:rFonts w:eastAsiaTheme="minorHAnsi"/>
          <w:rPrChange w:id="346" w:author="Novoselov Alexander" w:date="2022-09-16T14:34:00Z">
            <w:rPr>
              <w:ins w:id="347" w:author="Novoselov Alexander" w:date="2022-09-15T12:10:00Z"/>
              <w:rStyle w:val="HTMLCode"/>
              <w:rFonts w:eastAsiaTheme="minorHAnsi"/>
              <w:lang w:val="en-US"/>
            </w:rPr>
          </w:rPrChange>
        </w:rPr>
      </w:pPr>
      <w:ins w:id="348" w:author="Novoselov Alexander" w:date="2022-09-17T13:03:00Z">
        <w:r w:rsidRPr="00AB274A">
          <w:rPr>
            <w:rStyle w:val="HTMLCode"/>
            <w:rFonts w:eastAsiaTheme="minorHAnsi"/>
          </w:rPr>
          <w:t>https://developer.mozilla.org/ru/docs/Web/JavaScript/Reference/Global_Objects/Array/Reduce</w:t>
        </w:r>
      </w:ins>
    </w:p>
    <w:p w:rsidR="006B6541" w:rsidRPr="00763224" w:rsidRDefault="00763224" w:rsidP="006B6541">
      <w:pPr>
        <w:spacing w:line="360" w:lineRule="auto"/>
        <w:rPr>
          <w:ins w:id="349" w:author="Novoselov Alexander" w:date="2022-09-15T12:11:00Z"/>
          <w:rStyle w:val="HTMLCode"/>
          <w:rFonts w:eastAsiaTheme="minorHAnsi"/>
          <w:b/>
          <w:u w:val="single"/>
        </w:rPr>
      </w:pPr>
      <w:ins w:id="350" w:author="Novoselov Alexander" w:date="2022-09-15T12:11:00Z">
        <w:r>
          <w:rPr>
            <w:rStyle w:val="HTMLCode"/>
            <w:rFonts w:eastAsiaTheme="minorHAnsi"/>
            <w:b/>
            <w:u w:val="single"/>
            <w:lang w:val="en-US"/>
          </w:rPr>
          <w:t>entries</w:t>
        </w:r>
      </w:ins>
    </w:p>
    <w:p w:rsidR="00763224" w:rsidRPr="00763224" w:rsidRDefault="00763224" w:rsidP="00C87321">
      <w:pPr>
        <w:spacing w:line="360" w:lineRule="auto"/>
        <w:rPr>
          <w:ins w:id="351" w:author="Novoselov Alexander" w:date="2022-09-15T12:32:00Z"/>
          <w:rStyle w:val="HTMLCode"/>
          <w:rFonts w:eastAsiaTheme="minorHAnsi"/>
          <w:rPrChange w:id="352" w:author="Novoselov Alexander" w:date="2022-09-15T12:32:00Z">
            <w:rPr>
              <w:ins w:id="353" w:author="Novoselov Alexander" w:date="2022-09-15T12:32:00Z"/>
              <w:rStyle w:val="HTMLCode"/>
              <w:rFonts w:eastAsiaTheme="minorHAnsi"/>
              <w:lang w:val="en-US"/>
            </w:rPr>
          </w:rPrChange>
        </w:rPr>
      </w:pPr>
      <w:ins w:id="354" w:author="Novoselov Alexander" w:date="2022-09-15T12:32:00Z">
        <w:r>
          <w:rPr>
            <w:rStyle w:val="Strong"/>
            <w:rFonts w:ascii="Courier New" w:hAnsi="Courier New" w:cs="Courier New"/>
            <w:sz w:val="20"/>
            <w:szCs w:val="20"/>
          </w:rPr>
          <w:t>Object.entries()</w:t>
        </w:r>
        <w:r>
          <w:t xml:space="preserve"> метод возвращает массив собственных перечисляемых свойств указанного объекта в формате </w:t>
        </w:r>
        <w:r>
          <w:rPr>
            <w:rStyle w:val="HTMLCode"/>
            <w:rFonts w:eastAsiaTheme="minorHAnsi"/>
          </w:rPr>
          <w:t>[key, value]</w:t>
        </w:r>
      </w:ins>
    </w:p>
    <w:p w:rsidR="006328B1" w:rsidRPr="006B6541" w:rsidRDefault="006B6541" w:rsidP="00C87321">
      <w:pPr>
        <w:spacing w:line="360" w:lineRule="auto"/>
        <w:rPr>
          <w:ins w:id="355" w:author="Novoselov Alexander" w:date="2022-09-15T12:10:00Z"/>
          <w:rStyle w:val="HTMLCode"/>
          <w:rFonts w:eastAsiaTheme="minorHAnsi"/>
          <w:rPrChange w:id="356" w:author="Novoselov Alexander" w:date="2022-09-15T12:12:00Z">
            <w:rPr>
              <w:ins w:id="357" w:author="Novoselov Alexander" w:date="2022-09-15T12:10:00Z"/>
              <w:rStyle w:val="HTMLCode"/>
              <w:rFonts w:eastAsiaTheme="minorHAnsi"/>
              <w:lang w:val="en-US"/>
            </w:rPr>
          </w:rPrChange>
        </w:rPr>
      </w:pPr>
      <w:ins w:id="358" w:author="Novoselov Alexander" w:date="2022-09-15T12:11:00Z">
        <w:r>
          <w:rPr>
            <w:rStyle w:val="HTMLCode"/>
            <w:rFonts w:eastAsiaTheme="minorHAnsi"/>
            <w:lang w:val="en-US"/>
          </w:rPr>
          <w:t>Object</w:t>
        </w:r>
        <w:r w:rsidRPr="006B6541">
          <w:rPr>
            <w:rStyle w:val="HTMLCode"/>
            <w:rFonts w:eastAsiaTheme="minorHAnsi"/>
            <w:rPrChange w:id="359" w:author="Novoselov Alexander" w:date="2022-09-15T12:12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  <w:r>
          <w:rPr>
            <w:rStyle w:val="HTMLCode"/>
            <w:rFonts w:eastAsiaTheme="minorHAnsi"/>
            <w:lang w:val="en-US"/>
          </w:rPr>
          <w:t>entries</w:t>
        </w:r>
      </w:ins>
      <w:ins w:id="360" w:author="Novoselov Alexander" w:date="2022-09-15T12:12:00Z">
        <w:r w:rsidRPr="006B6541">
          <w:rPr>
            <w:rStyle w:val="HTMLCode"/>
            <w:rFonts w:eastAsiaTheme="minorHAnsi"/>
            <w:rPrChange w:id="361" w:author="Novoselov Alexander" w:date="2022-09-15T12:12:00Z">
              <w:rPr>
                <w:rStyle w:val="HTMLCode"/>
                <w:rFonts w:eastAsiaTheme="minorHAnsi"/>
                <w:lang w:val="en-US"/>
              </w:rPr>
            </w:rPrChange>
          </w:rPr>
          <w:t>(</w:t>
        </w:r>
        <w:r>
          <w:rPr>
            <w:rStyle w:val="HTMLCode"/>
            <w:rFonts w:eastAsiaTheme="minorHAnsi"/>
          </w:rPr>
          <w:t>наш</w:t>
        </w:r>
        <w:r w:rsidRPr="006B6541">
          <w:rPr>
            <w:rStyle w:val="HTMLCode"/>
            <w:rFonts w:eastAsiaTheme="minorHAnsi"/>
          </w:rPr>
          <w:t xml:space="preserve"> </w:t>
        </w:r>
        <w:r>
          <w:rPr>
            <w:rStyle w:val="HTMLCode"/>
            <w:rFonts w:eastAsiaTheme="minorHAnsi"/>
          </w:rPr>
          <w:t>объект</w:t>
        </w:r>
        <w:r w:rsidRPr="006B6541">
          <w:rPr>
            <w:rStyle w:val="HTMLCode"/>
            <w:rFonts w:eastAsiaTheme="minorHAnsi"/>
            <w:rPrChange w:id="362" w:author="Novoselov Alexander" w:date="2022-09-15T12:12:00Z">
              <w:rPr>
                <w:rStyle w:val="HTMLCode"/>
                <w:rFonts w:eastAsiaTheme="minorHAnsi"/>
                <w:lang w:val="en-US"/>
              </w:rPr>
            </w:rPrChange>
          </w:rPr>
          <w:t>)</w:t>
        </w:r>
        <w:r>
          <w:rPr>
            <w:rStyle w:val="HTMLCode"/>
            <w:rFonts w:eastAsiaTheme="minorHAnsi"/>
          </w:rPr>
          <w:t xml:space="preserve"> – в данном слуычае создает массив из ключа и значения объекта и помещает в отдельный массив и так по всем свойствам.</w:t>
        </w:r>
      </w:ins>
      <w:ins w:id="363" w:author="Novoselov Alexander" w:date="2022-09-15T12:14:00Z">
        <w:r w:rsidR="001D2911">
          <w:rPr>
            <w:rStyle w:val="HTMLCode"/>
            <w:rFonts w:eastAsiaTheme="minorHAnsi"/>
          </w:rPr>
          <w:t xml:space="preserve"> Возвращает массив.</w:t>
        </w:r>
      </w:ins>
    </w:p>
    <w:p w:rsidR="006328B1" w:rsidRDefault="006328B1" w:rsidP="00C87321">
      <w:pPr>
        <w:spacing w:line="360" w:lineRule="auto"/>
        <w:rPr>
          <w:ins w:id="364" w:author="Novoselov Alexander" w:date="2022-09-19T11:46:00Z"/>
          <w:rStyle w:val="HTMLCode"/>
          <w:rFonts w:eastAsiaTheme="minorHAnsi"/>
        </w:rPr>
      </w:pPr>
      <w:ins w:id="365" w:author="Novoselov Alexander" w:date="2022-09-15T12:10:00Z">
        <w:r>
          <w:rPr>
            <w:rStyle w:val="HTMLCode"/>
            <w:rFonts w:eastAsiaTheme="minorHAnsi"/>
          </w:rPr>
          <w:t>Позволяет взять объект и превратить его в матрицу. Т.Е. в массив массивов</w:t>
        </w:r>
      </w:ins>
    </w:p>
    <w:p w:rsidR="00BD1B4A" w:rsidRDefault="00BD1B4A" w:rsidP="00C87321">
      <w:pPr>
        <w:spacing w:line="360" w:lineRule="auto"/>
        <w:rPr>
          <w:ins w:id="366" w:author="Novoselov Alexander" w:date="2022-09-19T11:46:00Z"/>
          <w:rStyle w:val="HTMLCode"/>
          <w:rFonts w:eastAsiaTheme="minorHAnsi"/>
        </w:rPr>
      </w:pPr>
    </w:p>
    <w:p w:rsidR="00BD1B4A" w:rsidRPr="002E54F2" w:rsidRDefault="00BD1B4A" w:rsidP="00C87321">
      <w:pPr>
        <w:spacing w:line="360" w:lineRule="auto"/>
        <w:rPr>
          <w:ins w:id="367" w:author="Novoselov Alexander" w:date="2022-09-16T14:35:00Z"/>
          <w:b/>
          <w:sz w:val="32"/>
          <w:szCs w:val="32"/>
          <w:lang w:val="en-US"/>
          <w:rPrChange w:id="368" w:author="Novoselov Alexander" w:date="2022-09-19T11:48:00Z">
            <w:rPr>
              <w:ins w:id="369" w:author="Novoselov Alexander" w:date="2022-09-16T14:35:00Z"/>
              <w:rStyle w:val="HTMLCode"/>
              <w:rFonts w:eastAsiaTheme="minorHAnsi"/>
            </w:rPr>
          </w:rPrChange>
        </w:rPr>
      </w:pPr>
      <w:ins w:id="370" w:author="Novoselov Alexander" w:date="2022-09-19T11:46:00Z">
        <w:r w:rsidRPr="002E54F2">
          <w:rPr>
            <w:b/>
            <w:sz w:val="32"/>
            <w:szCs w:val="32"/>
            <w:lang w:val="en-US"/>
            <w:rPrChange w:id="371" w:author="Novoselov Alexander" w:date="2022-09-19T11:48:00Z">
              <w:rPr>
                <w:rStyle w:val="truncate-with-tooltip--ellipsis--2-jex"/>
              </w:rPr>
            </w:rPrChange>
          </w:rPr>
          <w:t xml:space="preserve">npm </w:t>
        </w:r>
        <w:r w:rsidRPr="00BD1B4A">
          <w:rPr>
            <w:b/>
            <w:sz w:val="32"/>
            <w:szCs w:val="32"/>
            <w:rPrChange w:id="372" w:author="Novoselov Alexander" w:date="2022-09-19T11:46:00Z">
              <w:rPr>
                <w:rStyle w:val="truncate-with-tooltip--ellipsis--2-jex"/>
              </w:rPr>
            </w:rPrChange>
          </w:rPr>
          <w:t>и</w:t>
        </w:r>
        <w:r w:rsidRPr="002E54F2">
          <w:rPr>
            <w:b/>
            <w:sz w:val="32"/>
            <w:szCs w:val="32"/>
            <w:lang w:val="en-US"/>
            <w:rPrChange w:id="373" w:author="Novoselov Alexander" w:date="2022-09-19T11:48:00Z">
              <w:rPr>
                <w:rStyle w:val="truncate-with-tooltip--ellipsis--2-jex"/>
              </w:rPr>
            </w:rPrChange>
          </w:rPr>
          <w:t xml:space="preserve"> </w:t>
        </w:r>
        <w:r w:rsidRPr="00BD1B4A">
          <w:rPr>
            <w:b/>
            <w:sz w:val="32"/>
            <w:szCs w:val="32"/>
            <w:rPrChange w:id="374" w:author="Novoselov Alexander" w:date="2022-09-19T11:46:00Z">
              <w:rPr>
                <w:rStyle w:val="truncate-with-tooltip--ellipsis--2-jex"/>
              </w:rPr>
            </w:rPrChange>
          </w:rPr>
          <w:t>проект</w:t>
        </w:r>
        <w:r w:rsidRPr="002E54F2">
          <w:rPr>
            <w:b/>
            <w:sz w:val="32"/>
            <w:szCs w:val="32"/>
            <w:lang w:val="en-US"/>
            <w:rPrChange w:id="375" w:author="Novoselov Alexander" w:date="2022-09-19T11:48:00Z">
              <w:rPr>
                <w:rStyle w:val="truncate-with-tooltip--ellipsis--2-jex"/>
              </w:rPr>
            </w:rPrChange>
          </w:rPr>
          <w:t>. JSON-server</w:t>
        </w:r>
      </w:ins>
    </w:p>
    <w:p w:rsidR="0014453A" w:rsidRDefault="002E54F2" w:rsidP="00C87321">
      <w:pPr>
        <w:spacing w:line="360" w:lineRule="auto"/>
        <w:rPr>
          <w:ins w:id="376" w:author="Novoselov Alexander" w:date="2022-09-19T11:51:00Z"/>
          <w:rStyle w:val="HTMLCode"/>
          <w:rFonts w:eastAsiaTheme="minorHAnsi"/>
        </w:rPr>
      </w:pPr>
      <w:ins w:id="377" w:author="Novoselov Alexander" w:date="2022-09-19T11:48:00Z">
        <w:r>
          <w:rPr>
            <w:rStyle w:val="HTMLCode"/>
            <w:rFonts w:eastAsiaTheme="minorHAnsi"/>
            <w:lang w:val="en-US"/>
          </w:rPr>
          <w:t>npm</w:t>
        </w:r>
        <w:r w:rsidRPr="002E54F2">
          <w:rPr>
            <w:rStyle w:val="HTMLCode"/>
            <w:rFonts w:eastAsiaTheme="minorHAnsi"/>
            <w:rPrChange w:id="378" w:author="Novoselov Alexander" w:date="2022-09-19T11:48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пакеты – это кусочки какого-то кода</w:t>
        </w:r>
      </w:ins>
      <w:ins w:id="379" w:author="Novoselov Alexander" w:date="2022-09-19T11:50:00Z">
        <w:r w:rsidR="00FA0774">
          <w:rPr>
            <w:rStyle w:val="HTMLCode"/>
            <w:rFonts w:eastAsiaTheme="minorHAnsi"/>
          </w:rPr>
          <w:t xml:space="preserve">(компиляторы </w:t>
        </w:r>
        <w:r w:rsidR="00FA0774">
          <w:rPr>
            <w:rStyle w:val="HTMLCode"/>
            <w:rFonts w:eastAsiaTheme="minorHAnsi"/>
            <w:lang w:val="en-US"/>
          </w:rPr>
          <w:t>css</w:t>
        </w:r>
        <w:r w:rsidR="00FA0774">
          <w:rPr>
            <w:rStyle w:val="HTMLCode"/>
            <w:rFonts w:eastAsiaTheme="minorHAnsi"/>
            <w:rPrChange w:id="380" w:author="Novoselov Alexander" w:date="2022-09-19T11:50:00Z">
              <w:rPr>
                <w:rStyle w:val="HTMLCode"/>
                <w:rFonts w:eastAsiaTheme="minorHAnsi"/>
              </w:rPr>
            </w:rPrChange>
          </w:rPr>
          <w:t xml:space="preserve">, </w:t>
        </w:r>
        <w:r w:rsidR="00FA0774">
          <w:rPr>
            <w:rStyle w:val="HTMLCode"/>
            <w:rFonts w:eastAsiaTheme="minorHAnsi"/>
            <w:lang w:val="en-US"/>
          </w:rPr>
          <w:t>task</w:t>
        </w:r>
        <w:r w:rsidR="00FA0774" w:rsidRPr="00FA0774">
          <w:rPr>
            <w:rStyle w:val="HTMLCode"/>
            <w:rFonts w:eastAsiaTheme="minorHAnsi"/>
            <w:rPrChange w:id="381" w:author="Novoselov Alexander" w:date="2022-09-19T11:50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FA0774">
          <w:rPr>
            <w:rStyle w:val="HTMLCode"/>
            <w:rFonts w:eastAsiaTheme="minorHAnsi"/>
          </w:rPr>
          <w:t>runner</w:t>
        </w:r>
      </w:ins>
      <w:ins w:id="382" w:author="Novoselov Alexander" w:date="2022-09-19T11:51:00Z">
        <w:r w:rsidR="007D4B0B">
          <w:rPr>
            <w:rStyle w:val="HTMLCode"/>
            <w:rFonts w:eastAsiaTheme="minorHAnsi"/>
          </w:rPr>
          <w:t>,сборщик проектов</w:t>
        </w:r>
      </w:ins>
      <w:ins w:id="383" w:author="Novoselov Alexander" w:date="2022-09-19T11:50:00Z">
        <w:r w:rsidR="00FA0774">
          <w:rPr>
            <w:rStyle w:val="HTMLCode"/>
            <w:rFonts w:eastAsiaTheme="minorHAnsi"/>
          </w:rPr>
          <w:t xml:space="preserve"> </w:t>
        </w:r>
        <w:r w:rsidR="00FA0774" w:rsidRPr="00FA0774">
          <w:rPr>
            <w:rStyle w:val="HTMLCode"/>
            <w:rFonts w:eastAsiaTheme="minorHAnsi"/>
            <w:rPrChange w:id="384" w:author="Novoselov Alexander" w:date="2022-09-19T11:50:00Z">
              <w:rPr>
                <w:rStyle w:val="HTMLCode"/>
                <w:rFonts w:eastAsiaTheme="minorHAnsi"/>
                <w:lang w:val="en-US"/>
              </w:rPr>
            </w:rPrChange>
          </w:rPr>
          <w:t>итд</w:t>
        </w:r>
        <w:r w:rsidR="00FA0774">
          <w:rPr>
            <w:rStyle w:val="HTMLCode"/>
            <w:rFonts w:eastAsiaTheme="minorHAnsi"/>
          </w:rPr>
          <w:t>)</w:t>
        </w:r>
      </w:ins>
      <w:ins w:id="385" w:author="Novoselov Alexander" w:date="2022-09-19T11:48:00Z">
        <w:r>
          <w:rPr>
            <w:rStyle w:val="HTMLCode"/>
            <w:rFonts w:eastAsiaTheme="minorHAnsi"/>
          </w:rPr>
          <w:t xml:space="preserve">, которые лежат </w:t>
        </w:r>
      </w:ins>
      <w:ins w:id="386" w:author="Novoselov Alexander" w:date="2022-09-19T11:49:00Z">
        <w:r>
          <w:rPr>
            <w:rStyle w:val="HTMLCode"/>
            <w:rFonts w:eastAsiaTheme="minorHAnsi"/>
          </w:rPr>
          <w:t>на отдельных серверах, которые мы можем устанавливатьсебе в проект</w:t>
        </w:r>
      </w:ins>
      <w:ins w:id="387" w:author="Novoselov Alexander" w:date="2022-09-19T11:50:00Z">
        <w:r w:rsidR="00FA0774">
          <w:rPr>
            <w:rStyle w:val="HTMLCode"/>
            <w:rFonts w:eastAsiaTheme="minorHAnsi"/>
          </w:rPr>
          <w:t xml:space="preserve">. </w:t>
        </w:r>
      </w:ins>
    </w:p>
    <w:p w:rsidR="003F6DE6" w:rsidRDefault="007D4B0B" w:rsidP="00C87321">
      <w:pPr>
        <w:spacing w:line="360" w:lineRule="auto"/>
        <w:rPr>
          <w:ins w:id="388" w:author="Novoselov Alexander" w:date="2022-09-19T11:54:00Z"/>
          <w:rStyle w:val="HTMLCode"/>
          <w:rFonts w:eastAsiaTheme="minorHAnsi"/>
        </w:rPr>
      </w:pPr>
      <w:ins w:id="389" w:author="Novoselov Alexander" w:date="2022-09-19T11:51:00Z">
        <w:r>
          <w:rPr>
            <w:rStyle w:val="HTMLCode"/>
            <w:rFonts w:eastAsiaTheme="minorHAnsi"/>
          </w:rPr>
          <w:t>Но прежде чем это сделать мы должны нашей системе сказать что наш проект</w:t>
        </w:r>
      </w:ins>
      <w:ins w:id="390" w:author="Novoselov Alexander" w:date="2022-09-19T11:52:00Z">
        <w:r>
          <w:rPr>
            <w:rStyle w:val="HTMLCode"/>
            <w:rFonts w:eastAsiaTheme="minorHAnsi"/>
          </w:rPr>
          <w:t xml:space="preserve">(который открыт в редакторе кода) будет содержать </w:t>
        </w:r>
        <w:r>
          <w:rPr>
            <w:rStyle w:val="HTMLCode"/>
            <w:rFonts w:eastAsiaTheme="minorHAnsi"/>
            <w:lang w:val="en-US"/>
          </w:rPr>
          <w:t>npm</w:t>
        </w:r>
        <w:r>
          <w:rPr>
            <w:rStyle w:val="HTMLCode"/>
            <w:rFonts w:eastAsiaTheme="minorHAnsi"/>
          </w:rPr>
          <w:t xml:space="preserve"> пакеты</w:t>
        </w:r>
        <w:r w:rsidR="009262B2">
          <w:rPr>
            <w:rStyle w:val="HTMLCode"/>
            <w:rFonts w:eastAsiaTheme="minorHAnsi"/>
          </w:rPr>
          <w:t xml:space="preserve">. Он превращается в </w:t>
        </w:r>
        <w:r w:rsidR="009262B2">
          <w:rPr>
            <w:rStyle w:val="HTMLCode"/>
            <w:rFonts w:eastAsiaTheme="minorHAnsi"/>
            <w:lang w:val="en-US"/>
          </w:rPr>
          <w:t>npm</w:t>
        </w:r>
        <w:r w:rsidR="009262B2">
          <w:rPr>
            <w:rStyle w:val="HTMLCode"/>
            <w:rFonts w:eastAsiaTheme="minorHAnsi"/>
          </w:rPr>
          <w:t xml:space="preserve"> проект.</w:t>
        </w:r>
        <w:r w:rsidR="007D3037">
          <w:rPr>
            <w:rStyle w:val="HTMLCode"/>
            <w:rFonts w:eastAsiaTheme="minorHAnsi"/>
          </w:rPr>
          <w:t xml:space="preserve"> Это нужно чтобы наша система четко знала что в этом проекте есть</w:t>
        </w:r>
      </w:ins>
      <w:ins w:id="391" w:author="Novoselov Alexander" w:date="2022-09-19T11:53:00Z">
        <w:r w:rsidR="007D3037">
          <w:rPr>
            <w:rStyle w:val="HTMLCode"/>
            <w:rFonts w:eastAsiaTheme="minorHAnsi"/>
          </w:rPr>
          <w:t xml:space="preserve">, какие пакеты он использует, какая версия и кто автор. </w:t>
        </w:r>
      </w:ins>
    </w:p>
    <w:p w:rsidR="003F6DE6" w:rsidRPr="003F6DE6" w:rsidRDefault="003F6DE6" w:rsidP="00C87321">
      <w:pPr>
        <w:spacing w:line="360" w:lineRule="auto"/>
        <w:rPr>
          <w:ins w:id="392" w:author="Novoselov Alexander" w:date="2022-09-19T11:55:00Z"/>
          <w:rStyle w:val="HTMLCode"/>
          <w:rFonts w:eastAsiaTheme="minorHAnsi"/>
          <w:rPrChange w:id="393" w:author="Novoselov Alexander" w:date="2022-09-19T11:55:00Z">
            <w:rPr>
              <w:ins w:id="394" w:author="Novoselov Alexander" w:date="2022-09-19T11:55:00Z"/>
              <w:rStyle w:val="HTMLCode"/>
              <w:rFonts w:eastAsiaTheme="minorHAnsi"/>
            </w:rPr>
          </w:rPrChange>
        </w:rPr>
      </w:pPr>
      <w:ins w:id="395" w:author="Novoselov Alexander" w:date="2022-09-19T11:55:00Z">
        <w:r>
          <w:rPr>
            <w:rStyle w:val="HTMLCode"/>
            <w:rFonts w:eastAsiaTheme="minorHAnsi"/>
          </w:rPr>
          <w:t>Прописыываем в терминале. Убеждаемся что адрес проекта верный</w:t>
        </w:r>
      </w:ins>
      <w:ins w:id="396" w:author="Novoselov Alexander" w:date="2022-09-19T11:56:00Z">
        <w:r>
          <w:rPr>
            <w:rStyle w:val="HTMLCode"/>
            <w:rFonts w:eastAsiaTheme="minorHAnsi"/>
          </w:rPr>
          <w:t>.</w:t>
        </w:r>
      </w:ins>
    </w:p>
    <w:p w:rsidR="007D4B0B" w:rsidRPr="005D084B" w:rsidRDefault="007D3037" w:rsidP="005D084B">
      <w:pPr>
        <w:pStyle w:val="ListParagraph"/>
        <w:numPr>
          <w:ilvl w:val="0"/>
          <w:numId w:val="24"/>
        </w:numPr>
        <w:spacing w:line="360" w:lineRule="auto"/>
        <w:rPr>
          <w:ins w:id="397" w:author="Novoselov Alexander" w:date="2022-09-19T11:57:00Z"/>
          <w:rStyle w:val="HTMLCode"/>
          <w:rFonts w:eastAsiaTheme="minorHAnsi"/>
          <w:rPrChange w:id="398" w:author="Novoselov Alexander" w:date="2022-09-19T12:05:00Z">
            <w:rPr>
              <w:ins w:id="399" w:author="Novoselov Alexander" w:date="2022-09-19T11:57:00Z"/>
              <w:rStyle w:val="HTMLCode"/>
              <w:rFonts w:eastAsiaTheme="minorHAnsi"/>
            </w:rPr>
          </w:rPrChange>
        </w:rPr>
        <w:pPrChange w:id="400" w:author="Novoselov Alexander" w:date="2022-09-19T12:05:00Z">
          <w:pPr>
            <w:spacing w:line="360" w:lineRule="auto"/>
          </w:pPr>
        </w:pPrChange>
      </w:pPr>
      <w:ins w:id="401" w:author="Novoselov Alexander" w:date="2022-09-19T11:53:00Z">
        <w:r w:rsidRPr="005D084B">
          <w:rPr>
            <w:rStyle w:val="HTMLCode"/>
            <w:rFonts w:eastAsiaTheme="minorHAnsi"/>
            <w:rPrChange w:id="402" w:author="Novoselov Alexander" w:date="2022-09-19T12:05:00Z">
              <w:rPr>
                <w:rStyle w:val="HTMLCode"/>
                <w:rFonts w:eastAsiaTheme="minorHAnsi"/>
              </w:rPr>
            </w:rPrChange>
          </w:rPr>
          <w:t xml:space="preserve">Поэтому сначала создаем </w:t>
        </w:r>
        <w:r w:rsidRPr="005D084B">
          <w:rPr>
            <w:rStyle w:val="HTMLCode"/>
            <w:rFonts w:eastAsiaTheme="minorHAnsi"/>
            <w:lang w:val="en-US"/>
            <w:rPrChange w:id="403" w:author="Novoselov Alexander" w:date="2022-09-19T12:05:00Z">
              <w:rPr>
                <w:rStyle w:val="HTMLCode"/>
                <w:rFonts w:eastAsiaTheme="minorHAnsi"/>
                <w:lang w:val="en-US"/>
              </w:rPr>
            </w:rPrChange>
          </w:rPr>
          <w:t>npm</w:t>
        </w:r>
        <w:r w:rsidRPr="005D084B">
          <w:rPr>
            <w:rStyle w:val="HTMLCode"/>
            <w:rFonts w:eastAsiaTheme="minorHAnsi"/>
            <w:rPrChange w:id="404" w:author="Novoselov Alexander" w:date="2022-09-19T12:05:00Z">
              <w:rPr>
                <w:rStyle w:val="HTMLCode"/>
                <w:rFonts w:eastAsiaTheme="minorHAnsi"/>
              </w:rPr>
            </w:rPrChange>
          </w:rPr>
          <w:t xml:space="preserve"> проект</w:t>
        </w:r>
        <w:r w:rsidR="003F6DE6" w:rsidRPr="005D084B">
          <w:rPr>
            <w:rStyle w:val="HTMLCode"/>
            <w:rFonts w:eastAsiaTheme="minorHAnsi"/>
            <w:rPrChange w:id="405" w:author="Novoselov Alexander" w:date="2022-09-19T12:05:00Z">
              <w:rPr>
                <w:rStyle w:val="HTMLCode"/>
                <w:rFonts w:eastAsiaTheme="minorHAnsi"/>
              </w:rPr>
            </w:rPrChange>
          </w:rPr>
          <w:t xml:space="preserve"> </w:t>
        </w:r>
      </w:ins>
      <w:ins w:id="406" w:author="Novoselov Alexander" w:date="2022-09-19T11:55:00Z">
        <w:r w:rsidR="003F6DE6" w:rsidRPr="005D084B">
          <w:rPr>
            <w:rStyle w:val="HTMLCode"/>
            <w:rFonts w:eastAsiaTheme="minorHAnsi"/>
            <w:rPrChange w:id="407" w:author="Novoselov Alexander" w:date="2022-09-19T12:05:00Z">
              <w:rPr>
                <w:rStyle w:val="HTMLCode"/>
                <w:rFonts w:eastAsiaTheme="minorHAnsi"/>
              </w:rPr>
            </w:rPrChange>
          </w:rPr>
          <w:t>–</w:t>
        </w:r>
      </w:ins>
      <w:ins w:id="408" w:author="Novoselov Alexander" w:date="2022-09-19T11:53:00Z">
        <w:r w:rsidR="003F6DE6" w:rsidRPr="005D084B">
          <w:rPr>
            <w:rStyle w:val="HTMLCode"/>
            <w:rFonts w:eastAsiaTheme="minorHAnsi"/>
            <w:rPrChange w:id="409" w:author="Novoselov Alexander" w:date="2022-09-19T12:05:00Z">
              <w:rPr>
                <w:rStyle w:val="HTMLCode"/>
                <w:rFonts w:eastAsiaTheme="minorHAnsi"/>
              </w:rPr>
            </w:rPrChange>
          </w:rPr>
          <w:t xml:space="preserve"> </w:t>
        </w:r>
      </w:ins>
      <w:ins w:id="410" w:author="Novoselov Alexander" w:date="2022-09-19T11:55:00Z">
        <w:r w:rsidR="003F6DE6" w:rsidRPr="005D084B">
          <w:rPr>
            <w:rStyle w:val="HTMLCode"/>
            <w:rFonts w:eastAsiaTheme="minorHAnsi"/>
            <w:lang w:val="en-US"/>
            <w:rPrChange w:id="411" w:author="Novoselov Alexander" w:date="2022-09-19T12:05:00Z">
              <w:rPr>
                <w:rStyle w:val="HTMLCode"/>
                <w:rFonts w:eastAsiaTheme="minorHAnsi"/>
                <w:lang w:val="en-US"/>
              </w:rPr>
            </w:rPrChange>
          </w:rPr>
          <w:t>npm</w:t>
        </w:r>
        <w:r w:rsidR="003F6DE6" w:rsidRPr="005D084B">
          <w:rPr>
            <w:rStyle w:val="HTMLCode"/>
            <w:rFonts w:eastAsiaTheme="minorHAnsi"/>
            <w:rPrChange w:id="412" w:author="Novoselov Alexander" w:date="2022-09-19T12:05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3F6DE6" w:rsidRPr="005D084B">
          <w:rPr>
            <w:rStyle w:val="HTMLCode"/>
            <w:rFonts w:eastAsiaTheme="minorHAnsi"/>
            <w:lang w:val="en-US"/>
            <w:rPrChange w:id="413" w:author="Novoselov Alexander" w:date="2022-09-19T12:05:00Z">
              <w:rPr>
                <w:rStyle w:val="HTMLCode"/>
                <w:rFonts w:eastAsiaTheme="minorHAnsi"/>
                <w:lang w:val="en-US"/>
              </w:rPr>
            </w:rPrChange>
          </w:rPr>
          <w:t>init</w:t>
        </w:r>
      </w:ins>
      <w:ins w:id="414" w:author="Novoselov Alexander" w:date="2022-09-19T11:57:00Z">
        <w:r w:rsidR="003F6DE6" w:rsidRPr="005D084B">
          <w:rPr>
            <w:rStyle w:val="HTMLCode"/>
            <w:rFonts w:eastAsiaTheme="minorHAnsi"/>
            <w:rPrChange w:id="415" w:author="Novoselov Alexander" w:date="2022-09-19T12:05:00Z">
              <w:rPr>
                <w:rStyle w:val="HTMLCode"/>
                <w:rFonts w:eastAsiaTheme="minorHAnsi"/>
              </w:rPr>
            </w:rPrChange>
          </w:rPr>
          <w:t>.</w:t>
        </w:r>
      </w:ins>
    </w:p>
    <w:p w:rsidR="003F6DE6" w:rsidRDefault="003F6DE6" w:rsidP="00C87321">
      <w:pPr>
        <w:spacing w:line="360" w:lineRule="auto"/>
        <w:rPr>
          <w:ins w:id="416" w:author="Novoselov Alexander" w:date="2022-09-19T11:59:00Z"/>
          <w:rStyle w:val="HTMLCode"/>
          <w:rFonts w:eastAsiaTheme="minorHAnsi"/>
        </w:rPr>
      </w:pPr>
      <w:ins w:id="417" w:author="Novoselov Alexander" w:date="2022-09-19T11:57:00Z">
        <w:r>
          <w:rPr>
            <w:rStyle w:val="HTMLCode"/>
            <w:rFonts w:eastAsiaTheme="minorHAnsi"/>
          </w:rPr>
          <w:tab/>
        </w:r>
      </w:ins>
      <w:ins w:id="418" w:author="Novoselov Alexander" w:date="2022-09-19T11:58:00Z">
        <w:r>
          <w:rPr>
            <w:rStyle w:val="HTMLCode"/>
            <w:rFonts w:eastAsiaTheme="minorHAnsi"/>
          </w:rPr>
          <w:t xml:space="preserve">Указываем имя нашего проекта </w:t>
        </w:r>
        <w:r>
          <w:rPr>
            <w:rStyle w:val="HTMLCode"/>
            <w:rFonts w:eastAsiaTheme="minorHAnsi"/>
            <w:lang w:val="en-US"/>
          </w:rPr>
          <w:t>package</w:t>
        </w:r>
        <w:r w:rsidRPr="003F6DE6">
          <w:rPr>
            <w:rStyle w:val="HTMLCode"/>
            <w:rFonts w:eastAsiaTheme="minorHAnsi"/>
            <w:rPrChange w:id="419" w:author="Novoselov Alexander" w:date="2022-09-19T11:58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  <w:lang w:val="en-US"/>
          </w:rPr>
          <w:t>name</w:t>
        </w:r>
        <w:r w:rsidRPr="003F6DE6">
          <w:rPr>
            <w:rStyle w:val="HTMLCode"/>
            <w:rFonts w:eastAsiaTheme="minorHAnsi"/>
            <w:rPrChange w:id="420" w:author="Novoselov Alexander" w:date="2022-09-19T11:59:00Z">
              <w:rPr>
                <w:rStyle w:val="HTMLCode"/>
                <w:rFonts w:eastAsiaTheme="minorHAnsi"/>
                <w:lang w:val="en-US"/>
              </w:rPr>
            </w:rPrChange>
          </w:rPr>
          <w:t>:</w:t>
        </w:r>
        <w:r w:rsidRPr="003F6DE6">
          <w:rPr>
            <w:rStyle w:val="HTMLCode"/>
            <w:rFonts w:eastAsiaTheme="minorHAnsi"/>
            <w:rPrChange w:id="421" w:author="Novoselov Alexander" w:date="2022-09-19T11:58:00Z">
              <w:rPr>
                <w:rStyle w:val="HTMLCode"/>
                <w:rFonts w:eastAsiaTheme="minorHAnsi"/>
                <w:lang w:val="en-US"/>
              </w:rPr>
            </w:rPrChange>
          </w:rPr>
          <w:t xml:space="preserve"> (</w:t>
        </w:r>
        <w:r>
          <w:rPr>
            <w:rStyle w:val="HTMLCode"/>
            <w:rFonts w:eastAsiaTheme="minorHAnsi"/>
          </w:rPr>
          <w:t>имя проекта</w:t>
        </w:r>
        <w:r w:rsidRPr="003F6DE6">
          <w:rPr>
            <w:rStyle w:val="HTMLCode"/>
            <w:rFonts w:eastAsiaTheme="minorHAnsi"/>
            <w:rPrChange w:id="422" w:author="Novoselov Alexander" w:date="2022-09-19T11:58:00Z">
              <w:rPr>
                <w:rStyle w:val="HTMLCode"/>
                <w:rFonts w:eastAsiaTheme="minorHAnsi"/>
                <w:lang w:val="en-US"/>
              </w:rPr>
            </w:rPrChange>
          </w:rPr>
          <w:t>)</w:t>
        </w:r>
      </w:ins>
    </w:p>
    <w:p w:rsidR="003F6DE6" w:rsidRPr="004546C5" w:rsidRDefault="003F6DE6" w:rsidP="00C87321">
      <w:pPr>
        <w:spacing w:line="360" w:lineRule="auto"/>
        <w:rPr>
          <w:ins w:id="423" w:author="Novoselov Alexander" w:date="2022-09-19T12:03:00Z"/>
          <w:rStyle w:val="HTMLCode"/>
          <w:rFonts w:eastAsiaTheme="minorHAnsi"/>
          <w:rPrChange w:id="424" w:author="Novoselov Alexander" w:date="2022-09-19T12:03:00Z">
            <w:rPr>
              <w:ins w:id="425" w:author="Novoselov Alexander" w:date="2022-09-19T12:03:00Z"/>
              <w:rStyle w:val="HTMLCode"/>
              <w:rFonts w:eastAsiaTheme="minorHAnsi"/>
              <w:lang w:val="en-US"/>
            </w:rPr>
          </w:rPrChange>
        </w:rPr>
      </w:pPr>
      <w:ins w:id="426" w:author="Novoselov Alexander" w:date="2022-09-19T11:59:00Z">
        <w:r>
          <w:rPr>
            <w:rStyle w:val="HTMLCode"/>
            <w:rFonts w:eastAsiaTheme="minorHAnsi"/>
          </w:rPr>
          <w:tab/>
          <w:t>Далее</w:t>
        </w:r>
        <w:r w:rsidRPr="003F6DE6">
          <w:rPr>
            <w:rStyle w:val="HTMLCode"/>
            <w:rFonts w:eastAsiaTheme="minorHAnsi"/>
            <w:lang w:val="en-US"/>
            <w:rPrChange w:id="427" w:author="Novoselov Alexander" w:date="2022-09-19T11:59:00Z">
              <w:rPr>
                <w:rStyle w:val="HTMLCode"/>
                <w:rFonts w:eastAsiaTheme="minorHAnsi"/>
              </w:rPr>
            </w:rPrChange>
          </w:rPr>
          <w:t xml:space="preserve"> </w:t>
        </w:r>
        <w:r>
          <w:rPr>
            <w:rStyle w:val="HTMLCode"/>
            <w:rFonts w:eastAsiaTheme="minorHAnsi"/>
            <w:lang w:val="en-US"/>
          </w:rPr>
          <w:t>version,description, entry point, test command,git repository</w:t>
        </w:r>
      </w:ins>
      <w:ins w:id="428" w:author="Novoselov Alexander" w:date="2022-09-19T12:00:00Z">
        <w:r>
          <w:rPr>
            <w:rStyle w:val="HTMLCode"/>
            <w:rFonts w:eastAsiaTheme="minorHAnsi"/>
            <w:lang w:val="en-US"/>
          </w:rPr>
          <w:t>,keyword, author, lisence</w:t>
        </w:r>
      </w:ins>
      <w:ins w:id="429" w:author="Novoselov Alexander" w:date="2022-09-19T11:59:00Z">
        <w:r>
          <w:rPr>
            <w:rStyle w:val="HTMLCode"/>
            <w:rFonts w:eastAsiaTheme="minorHAnsi"/>
            <w:lang w:val="en-US"/>
          </w:rPr>
          <w:t xml:space="preserve"> – </w:t>
        </w:r>
        <w:r>
          <w:rPr>
            <w:rStyle w:val="HTMLCode"/>
            <w:rFonts w:eastAsiaTheme="minorHAnsi"/>
          </w:rPr>
          <w:t>пока</w:t>
        </w:r>
        <w:r w:rsidRPr="003F6DE6">
          <w:rPr>
            <w:rStyle w:val="HTMLCode"/>
            <w:rFonts w:eastAsiaTheme="minorHAnsi"/>
            <w:lang w:val="en-US"/>
            <w:rPrChange w:id="430" w:author="Novoselov Alexander" w:date="2022-09-19T11:59:00Z">
              <w:rPr>
                <w:rStyle w:val="HTMLCode"/>
                <w:rFonts w:eastAsiaTheme="minorHAnsi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пропускаем</w:t>
        </w:r>
      </w:ins>
      <w:ins w:id="431" w:author="Novoselov Alexander" w:date="2022-09-19T12:00:00Z">
        <w:r>
          <w:rPr>
            <w:rStyle w:val="HTMLCode"/>
            <w:rFonts w:eastAsiaTheme="minorHAnsi"/>
            <w:lang w:val="en-US"/>
          </w:rPr>
          <w:t xml:space="preserve">.  </w:t>
        </w:r>
        <w:r>
          <w:rPr>
            <w:rStyle w:val="HTMLCode"/>
            <w:rFonts w:eastAsiaTheme="minorHAnsi"/>
          </w:rPr>
          <w:t>Создается объект с этими настройками, которые будут применены кнашему проекту.</w:t>
        </w:r>
      </w:ins>
      <w:ins w:id="432" w:author="Novoselov Alexander" w:date="2022-09-19T12:02:00Z">
        <w:r w:rsidR="001149D0" w:rsidRPr="001149D0">
          <w:rPr>
            <w:rStyle w:val="HTMLCode"/>
            <w:rFonts w:eastAsiaTheme="minorHAnsi"/>
            <w:rPrChange w:id="433" w:author="Novoselov Alexander" w:date="2022-09-19T12:02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1149D0">
          <w:rPr>
            <w:rStyle w:val="HTMLCode"/>
            <w:rFonts w:eastAsiaTheme="minorHAnsi"/>
            <w:lang w:val="en-US"/>
          </w:rPr>
          <w:t>Is</w:t>
        </w:r>
        <w:r w:rsidR="001149D0" w:rsidRPr="004546C5">
          <w:rPr>
            <w:rStyle w:val="HTMLCode"/>
            <w:rFonts w:eastAsiaTheme="minorHAnsi"/>
            <w:rPrChange w:id="434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1149D0">
          <w:rPr>
            <w:rStyle w:val="HTMLCode"/>
            <w:rFonts w:eastAsiaTheme="minorHAnsi"/>
            <w:lang w:val="en-US"/>
          </w:rPr>
          <w:t>this</w:t>
        </w:r>
        <w:r w:rsidR="001149D0" w:rsidRPr="004546C5">
          <w:rPr>
            <w:rStyle w:val="HTMLCode"/>
            <w:rFonts w:eastAsiaTheme="minorHAnsi"/>
            <w:rPrChange w:id="435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1149D0">
          <w:rPr>
            <w:rStyle w:val="HTMLCode"/>
            <w:rFonts w:eastAsiaTheme="minorHAnsi"/>
            <w:lang w:val="en-US"/>
          </w:rPr>
          <w:t>Ok</w:t>
        </w:r>
        <w:r w:rsidR="001149D0">
          <w:rPr>
            <w:rStyle w:val="HTMLCode"/>
            <w:rFonts w:eastAsiaTheme="minorHAnsi"/>
          </w:rPr>
          <w:t xml:space="preserve"> ?  вводим </w:t>
        </w:r>
        <w:r w:rsidR="001149D0" w:rsidRPr="004546C5">
          <w:rPr>
            <w:rStyle w:val="HTMLCode"/>
            <w:rFonts w:eastAsiaTheme="minorHAnsi"/>
            <w:rPrChange w:id="436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>“</w:t>
        </w:r>
        <w:r w:rsidR="001149D0">
          <w:rPr>
            <w:rStyle w:val="HTMLCode"/>
            <w:rFonts w:eastAsiaTheme="minorHAnsi"/>
            <w:lang w:val="en-US"/>
          </w:rPr>
          <w:t>y</w:t>
        </w:r>
        <w:r w:rsidR="001149D0" w:rsidRPr="004546C5">
          <w:rPr>
            <w:rStyle w:val="HTMLCode"/>
            <w:rFonts w:eastAsiaTheme="minorHAnsi"/>
            <w:rPrChange w:id="437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>”</w:t>
        </w:r>
      </w:ins>
    </w:p>
    <w:p w:rsidR="004546C5" w:rsidRDefault="004546C5" w:rsidP="00C87321">
      <w:pPr>
        <w:spacing w:line="360" w:lineRule="auto"/>
        <w:rPr>
          <w:ins w:id="438" w:author="Novoselov Alexander" w:date="2022-09-19T12:05:00Z"/>
          <w:rStyle w:val="HTMLCode"/>
          <w:rFonts w:eastAsiaTheme="minorHAnsi"/>
        </w:rPr>
      </w:pPr>
      <w:ins w:id="439" w:author="Novoselov Alexander" w:date="2022-09-19T12:03:00Z">
        <w:r>
          <w:rPr>
            <w:rStyle w:val="HTMLCode"/>
            <w:rFonts w:eastAsiaTheme="minorHAnsi"/>
          </w:rPr>
          <w:t xml:space="preserve">У нас в проекте появился файл, который называется </w:t>
        </w:r>
        <w:r>
          <w:rPr>
            <w:rStyle w:val="HTMLCode"/>
            <w:rFonts w:eastAsiaTheme="minorHAnsi"/>
            <w:lang w:val="en-US"/>
          </w:rPr>
          <w:t>package</w:t>
        </w:r>
        <w:r w:rsidRPr="004546C5">
          <w:rPr>
            <w:rStyle w:val="HTMLCode"/>
            <w:rFonts w:eastAsiaTheme="minorHAnsi"/>
            <w:rPrChange w:id="440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  <w:r>
          <w:rPr>
            <w:rStyle w:val="HTMLCode"/>
            <w:rFonts w:eastAsiaTheme="minorHAnsi"/>
            <w:lang w:val="en-US"/>
          </w:rPr>
          <w:t>json</w:t>
        </w:r>
        <w:r w:rsidR="007C3959" w:rsidRPr="007C3959">
          <w:rPr>
            <w:rStyle w:val="HTMLCode"/>
            <w:rFonts w:eastAsiaTheme="minorHAnsi"/>
            <w:rPrChange w:id="441" w:author="Novoselov Alexander" w:date="2022-09-19T12:03:00Z">
              <w:rPr>
                <w:rStyle w:val="HTMLCode"/>
                <w:rFonts w:eastAsiaTheme="minorHAnsi"/>
                <w:lang w:val="en-US"/>
              </w:rPr>
            </w:rPrChange>
          </w:rPr>
          <w:t xml:space="preserve"> с нашими настройками.</w:t>
        </w:r>
      </w:ins>
      <w:ins w:id="442" w:author="Novoselov Alexander" w:date="2022-09-19T12:04:00Z">
        <w:r w:rsidR="00065A3D">
          <w:rPr>
            <w:rStyle w:val="HTMLCode"/>
            <w:rFonts w:eastAsiaTheme="minorHAnsi"/>
          </w:rPr>
          <w:t xml:space="preserve"> Он будет содержать информацию о нашем проекте и о тех </w:t>
        </w:r>
        <w:r w:rsidR="00065A3D">
          <w:rPr>
            <w:rStyle w:val="HTMLCode"/>
            <w:rFonts w:eastAsiaTheme="minorHAnsi"/>
            <w:lang w:val="en-US"/>
          </w:rPr>
          <w:t>npm</w:t>
        </w:r>
        <w:r w:rsidR="00065A3D">
          <w:rPr>
            <w:rStyle w:val="HTMLCode"/>
            <w:rFonts w:eastAsiaTheme="minorHAnsi"/>
          </w:rPr>
          <w:t xml:space="preserve"> пакетах</w:t>
        </w:r>
      </w:ins>
      <w:ins w:id="443" w:author="Novoselov Alexander" w:date="2022-09-19T12:05:00Z">
        <w:r w:rsidR="00065A3D" w:rsidRPr="00065A3D">
          <w:rPr>
            <w:rStyle w:val="HTMLCode"/>
            <w:rFonts w:eastAsiaTheme="minorHAnsi"/>
            <w:rPrChange w:id="444" w:author="Novoselov Alexander" w:date="2022-09-19T12:05:00Z">
              <w:rPr>
                <w:rStyle w:val="HTMLCode"/>
                <w:rFonts w:eastAsiaTheme="minorHAnsi"/>
                <w:lang w:val="en-US"/>
              </w:rPr>
            </w:rPrChange>
          </w:rPr>
          <w:t xml:space="preserve">, </w:t>
        </w:r>
        <w:r w:rsidR="00065A3D">
          <w:rPr>
            <w:rStyle w:val="HTMLCode"/>
            <w:rFonts w:eastAsiaTheme="minorHAnsi"/>
          </w:rPr>
          <w:t>которые мы поместим в наш проект.</w:t>
        </w:r>
      </w:ins>
    </w:p>
    <w:p w:rsidR="005D084B" w:rsidRDefault="005D084B" w:rsidP="005D084B">
      <w:pPr>
        <w:pStyle w:val="ListParagraph"/>
        <w:numPr>
          <w:ilvl w:val="0"/>
          <w:numId w:val="24"/>
        </w:numPr>
        <w:spacing w:line="360" w:lineRule="auto"/>
        <w:rPr>
          <w:ins w:id="445" w:author="Novoselov Alexander" w:date="2022-09-19T12:07:00Z"/>
          <w:rStyle w:val="HTMLCode"/>
          <w:rFonts w:eastAsiaTheme="minorHAnsi"/>
        </w:rPr>
        <w:pPrChange w:id="446" w:author="Novoselov Alexander" w:date="2022-09-19T12:05:00Z">
          <w:pPr>
            <w:spacing w:line="360" w:lineRule="auto"/>
          </w:pPr>
        </w:pPrChange>
      </w:pPr>
      <w:ins w:id="447" w:author="Novoselov Alexander" w:date="2022-09-19T12:05:00Z">
        <w:r>
          <w:rPr>
            <w:rStyle w:val="HTMLCode"/>
            <w:rFonts w:eastAsiaTheme="minorHAnsi"/>
          </w:rPr>
          <w:t xml:space="preserve">Установка </w:t>
        </w:r>
        <w:r>
          <w:rPr>
            <w:rStyle w:val="HTMLCode"/>
            <w:rFonts w:eastAsiaTheme="minorHAnsi"/>
            <w:lang w:val="en-US"/>
          </w:rPr>
          <w:t>npm</w:t>
        </w:r>
        <w:r w:rsidRPr="004C611D">
          <w:rPr>
            <w:rStyle w:val="HTMLCode"/>
            <w:rFonts w:eastAsiaTheme="minorHAnsi"/>
            <w:rPrChange w:id="448" w:author="Novoselov Alexander" w:date="2022-09-19T12:07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пакета</w:t>
        </w:r>
      </w:ins>
      <w:ins w:id="449" w:author="Novoselov Alexander" w:date="2022-09-19T12:07:00Z">
        <w:r w:rsidR="00027E91">
          <w:rPr>
            <w:rStyle w:val="HTMLCode"/>
            <w:rFonts w:eastAsiaTheme="minorHAnsi"/>
          </w:rPr>
          <w:t xml:space="preserve">. (установка </w:t>
        </w:r>
        <w:r w:rsidR="00027E91">
          <w:rPr>
            <w:rStyle w:val="HTMLCode"/>
            <w:rFonts w:eastAsiaTheme="minorHAnsi"/>
            <w:lang w:val="en-US"/>
          </w:rPr>
          <w:t>json</w:t>
        </w:r>
        <w:r w:rsidR="00027E91" w:rsidRPr="004C611D">
          <w:rPr>
            <w:rStyle w:val="HTMLCode"/>
            <w:rFonts w:eastAsiaTheme="minorHAnsi"/>
            <w:rPrChange w:id="450" w:author="Novoselov Alexander" w:date="2022-09-19T12:07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027E91">
          <w:rPr>
            <w:rStyle w:val="HTMLCode"/>
            <w:rFonts w:eastAsiaTheme="minorHAnsi"/>
            <w:lang w:val="en-US"/>
          </w:rPr>
          <w:t>server</w:t>
        </w:r>
        <w:r w:rsidR="00027E91">
          <w:rPr>
            <w:rStyle w:val="HTMLCode"/>
            <w:rFonts w:eastAsiaTheme="minorHAnsi"/>
          </w:rPr>
          <w:t>)</w:t>
        </w:r>
      </w:ins>
    </w:p>
    <w:p w:rsidR="004C611D" w:rsidRPr="00E35F9F" w:rsidRDefault="004C611D" w:rsidP="004C611D">
      <w:pPr>
        <w:pStyle w:val="ListParagraph"/>
        <w:spacing w:line="360" w:lineRule="auto"/>
        <w:rPr>
          <w:ins w:id="451" w:author="Novoselov Alexander" w:date="2022-09-19T12:08:00Z"/>
          <w:rStyle w:val="HTMLCode"/>
          <w:rFonts w:eastAsiaTheme="minorHAnsi"/>
          <w:lang w:val="en-US"/>
          <w:rPrChange w:id="452" w:author="Novoselov Alexander" w:date="2022-09-19T12:26:00Z">
            <w:rPr>
              <w:ins w:id="453" w:author="Novoselov Alexander" w:date="2022-09-19T12:08:00Z"/>
              <w:rStyle w:val="HTMLCode"/>
              <w:rFonts w:eastAsiaTheme="minorHAnsi"/>
              <w:lang w:val="en-US"/>
            </w:rPr>
          </w:rPrChange>
        </w:rPr>
        <w:pPrChange w:id="454" w:author="Novoselov Alexander" w:date="2022-09-19T12:07:00Z">
          <w:pPr>
            <w:spacing w:line="360" w:lineRule="auto"/>
          </w:pPr>
        </w:pPrChange>
      </w:pPr>
      <w:ins w:id="455" w:author="Novoselov Alexander" w:date="2022-09-19T12:08:00Z">
        <w:r>
          <w:rPr>
            <w:rStyle w:val="HTMLCode"/>
            <w:rFonts w:eastAsiaTheme="minorHAnsi"/>
            <w:lang w:val="en-US"/>
          </w:rPr>
          <w:t>n</w:t>
        </w:r>
      </w:ins>
      <w:ins w:id="456" w:author="Novoselov Alexander" w:date="2022-09-19T12:07:00Z">
        <w:r>
          <w:rPr>
            <w:rStyle w:val="HTMLCode"/>
            <w:rFonts w:eastAsiaTheme="minorHAnsi"/>
            <w:lang w:val="en-US"/>
          </w:rPr>
          <w:t>pm</w:t>
        </w:r>
      </w:ins>
      <w:ins w:id="457" w:author="Novoselov Alexander" w:date="2022-09-19T12:08:00Z">
        <w:r>
          <w:rPr>
            <w:rStyle w:val="HTMLCode"/>
            <w:rFonts w:eastAsiaTheme="minorHAnsi"/>
            <w:lang w:val="en-US"/>
          </w:rPr>
          <w:t xml:space="preserve"> i json-server</w:t>
        </w:r>
      </w:ins>
      <w:ins w:id="458" w:author="Novoselov Alexander" w:date="2022-09-19T12:26:00Z">
        <w:r w:rsidR="00E35F9F" w:rsidRPr="00E35F9F">
          <w:rPr>
            <w:rStyle w:val="HTMLCode"/>
            <w:rFonts w:eastAsiaTheme="minorHAnsi"/>
            <w:lang w:val="en-US"/>
            <w:rPrChange w:id="459" w:author="Novoselov Alexander" w:date="2022-09-19T12:26:00Z">
              <w:rPr>
                <w:rStyle w:val="HTMLCode"/>
                <w:rFonts w:eastAsiaTheme="minorHAnsi"/>
              </w:rPr>
            </w:rPrChange>
          </w:rPr>
          <w:t xml:space="preserve"> </w:t>
        </w:r>
        <w:r w:rsidR="00E35F9F">
          <w:rPr>
            <w:rStyle w:val="HTMLCode"/>
            <w:rFonts w:eastAsiaTheme="minorHAnsi"/>
            <w:lang w:val="en-US"/>
            <w:rPrChange w:id="460" w:author="Novoselov Alexander" w:date="2022-09-19T12:26:00Z">
              <w:rPr>
                <w:rStyle w:val="HTMLCode"/>
                <w:rFonts w:eastAsiaTheme="minorHAnsi"/>
                <w:lang w:val="en-US"/>
              </w:rPr>
            </w:rPrChange>
          </w:rPr>
          <w:t>--save-dev  команда для установки</w:t>
        </w:r>
      </w:ins>
    </w:p>
    <w:p w:rsidR="004C611D" w:rsidRDefault="004C611D" w:rsidP="004C611D">
      <w:pPr>
        <w:pStyle w:val="ListParagraph"/>
        <w:spacing w:line="360" w:lineRule="auto"/>
        <w:rPr>
          <w:ins w:id="461" w:author="Novoselov Alexander" w:date="2022-09-19T12:08:00Z"/>
          <w:rStyle w:val="HTMLCode"/>
          <w:rFonts w:eastAsiaTheme="minorHAnsi"/>
          <w:lang w:val="en-US"/>
        </w:rPr>
        <w:pPrChange w:id="462" w:author="Novoselov Alexander" w:date="2022-09-19T12:07:00Z">
          <w:pPr>
            <w:spacing w:line="360" w:lineRule="auto"/>
          </w:pPr>
        </w:pPrChange>
      </w:pPr>
      <w:ins w:id="463" w:author="Novoselov Alexander" w:date="2022-09-19T12:08:00Z">
        <w:r>
          <w:rPr>
            <w:rStyle w:val="HTMLCode"/>
            <w:rFonts w:eastAsiaTheme="minorHAnsi"/>
            <w:lang w:val="en-US"/>
          </w:rPr>
          <w:t>i – install</w:t>
        </w:r>
      </w:ins>
    </w:p>
    <w:p w:rsidR="004C611D" w:rsidRDefault="004C611D" w:rsidP="004C611D">
      <w:pPr>
        <w:pStyle w:val="ListParagraph"/>
        <w:spacing w:line="360" w:lineRule="auto"/>
        <w:rPr>
          <w:ins w:id="464" w:author="Novoselov Alexander" w:date="2022-09-19T12:08:00Z"/>
          <w:rStyle w:val="HTMLCode"/>
          <w:rFonts w:eastAsiaTheme="minorHAnsi"/>
        </w:rPr>
        <w:pPrChange w:id="465" w:author="Novoselov Alexander" w:date="2022-09-19T12:07:00Z">
          <w:pPr>
            <w:spacing w:line="360" w:lineRule="auto"/>
          </w:pPr>
        </w:pPrChange>
      </w:pPr>
      <w:ins w:id="466" w:author="Novoselov Alexander" w:date="2022-09-19T12:08:00Z">
        <w:r>
          <w:rPr>
            <w:rStyle w:val="HTMLCode"/>
            <w:rFonts w:eastAsiaTheme="minorHAnsi"/>
            <w:lang w:val="en-US"/>
          </w:rPr>
          <w:lastRenderedPageBreak/>
          <w:t>json-server</w:t>
        </w:r>
        <w:r>
          <w:rPr>
            <w:rStyle w:val="HTMLCode"/>
            <w:rFonts w:eastAsiaTheme="minorHAnsi"/>
            <w:lang w:val="en-US"/>
          </w:rPr>
          <w:t xml:space="preserve"> – </w:t>
        </w:r>
        <w:r>
          <w:rPr>
            <w:rStyle w:val="HTMLCode"/>
            <w:rFonts w:eastAsiaTheme="minorHAnsi"/>
          </w:rPr>
          <w:t>название</w:t>
        </w:r>
        <w:r w:rsidRPr="004C611D">
          <w:rPr>
            <w:rStyle w:val="HTMLCode"/>
            <w:rFonts w:eastAsiaTheme="minorHAnsi"/>
            <w:lang w:val="en-US"/>
            <w:rPrChange w:id="467" w:author="Novoselov Alexander" w:date="2022-09-19T12:08:00Z">
              <w:rPr>
                <w:rStyle w:val="HTMLCode"/>
                <w:rFonts w:eastAsiaTheme="minorHAnsi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пакета</w:t>
        </w:r>
      </w:ins>
    </w:p>
    <w:p w:rsidR="002C6825" w:rsidRDefault="002C6825" w:rsidP="004C611D">
      <w:pPr>
        <w:pStyle w:val="ListParagraph"/>
        <w:spacing w:line="360" w:lineRule="auto"/>
        <w:rPr>
          <w:ins w:id="468" w:author="Novoselov Alexander" w:date="2022-09-19T12:16:00Z"/>
          <w:rStyle w:val="HTMLCode"/>
          <w:rFonts w:eastAsiaTheme="minorHAnsi"/>
        </w:rPr>
        <w:pPrChange w:id="469" w:author="Novoselov Alexander" w:date="2022-09-19T12:07:00Z">
          <w:pPr>
            <w:spacing w:line="360" w:lineRule="auto"/>
          </w:pPr>
        </w:pPrChange>
      </w:pPr>
      <w:ins w:id="470" w:author="Novoselov Alexander" w:date="2022-09-19T12:08:00Z">
        <w:r>
          <w:rPr>
            <w:rStyle w:val="HTMLCode"/>
            <w:rFonts w:eastAsiaTheme="minorHAnsi"/>
          </w:rPr>
          <w:t>дополнительные параметры при установке</w:t>
        </w:r>
      </w:ins>
      <w:ins w:id="471" w:author="Novoselov Alexander" w:date="2022-09-19T12:09:00Z">
        <w:r>
          <w:rPr>
            <w:rStyle w:val="HTMLCode"/>
            <w:rFonts w:eastAsiaTheme="minorHAnsi"/>
          </w:rPr>
          <w:t>. Пакеты можно устанавлвать локально и глобально. Если пакет установим глобально, то он будет работать для</w:t>
        </w:r>
      </w:ins>
      <w:ins w:id="472" w:author="Novoselov Alexander" w:date="2022-09-19T12:10:00Z">
        <w:r>
          <w:rPr>
            <w:rStyle w:val="HTMLCode"/>
            <w:rFonts w:eastAsiaTheme="minorHAnsi"/>
          </w:rPr>
          <w:t xml:space="preserve"> </w:t>
        </w:r>
      </w:ins>
      <w:ins w:id="473" w:author="Novoselov Alexander" w:date="2022-09-19T12:09:00Z">
        <w:r>
          <w:rPr>
            <w:rStyle w:val="HTMLCode"/>
            <w:rFonts w:eastAsiaTheme="minorHAnsi"/>
          </w:rPr>
          <w:t>всех проектов.</w:t>
        </w:r>
      </w:ins>
      <w:ins w:id="474" w:author="Novoselov Alexander" w:date="2022-09-19T12:12:00Z">
        <w:r>
          <w:rPr>
            <w:rStyle w:val="HTMLCode"/>
            <w:rFonts w:eastAsiaTheme="minorHAnsi"/>
          </w:rPr>
          <w:t xml:space="preserve"> Это полезно для проверяющих утилит</w:t>
        </w:r>
      </w:ins>
      <w:ins w:id="475" w:author="Novoselov Alexander" w:date="2022-09-19T12:13:00Z">
        <w:r>
          <w:rPr>
            <w:rStyle w:val="HTMLCode"/>
            <w:rFonts w:eastAsiaTheme="minorHAnsi"/>
          </w:rPr>
          <w:t>. Но чащепакеты устанавливаются локально, для конкретного проекта.</w:t>
        </w:r>
      </w:ins>
      <w:ins w:id="476" w:author="Novoselov Alexander" w:date="2022-09-19T12:14:00Z">
        <w:r w:rsidR="001244F5">
          <w:rPr>
            <w:rStyle w:val="HTMLCode"/>
            <w:rFonts w:eastAsiaTheme="minorHAnsi"/>
          </w:rPr>
          <w:t xml:space="preserve"> Любой другой пользователь который будет пользоваться нашим проектом будет знать что ему нужно доустановить, если вдргу потребуется, не взирая на то что было установлено глобально у</w:t>
        </w:r>
      </w:ins>
      <w:ins w:id="477" w:author="Novoselov Alexander" w:date="2022-09-19T12:15:00Z">
        <w:r w:rsidR="001244F5">
          <w:rPr>
            <w:rStyle w:val="HTMLCode"/>
            <w:rFonts w:eastAsiaTheme="minorHAnsi"/>
          </w:rPr>
          <w:t xml:space="preserve"> </w:t>
        </w:r>
      </w:ins>
      <w:ins w:id="478" w:author="Novoselov Alexander" w:date="2022-09-19T12:14:00Z">
        <w:r w:rsidR="001244F5">
          <w:rPr>
            <w:rStyle w:val="HTMLCode"/>
            <w:rFonts w:eastAsiaTheme="minorHAnsi"/>
          </w:rPr>
          <w:t>предыдущего пользователя.</w:t>
        </w:r>
      </w:ins>
    </w:p>
    <w:p w:rsidR="008D4746" w:rsidRDefault="008D4746" w:rsidP="004C611D">
      <w:pPr>
        <w:pStyle w:val="ListParagraph"/>
        <w:spacing w:line="360" w:lineRule="auto"/>
        <w:rPr>
          <w:ins w:id="479" w:author="Novoselov Alexander" w:date="2022-09-19T12:16:00Z"/>
          <w:rStyle w:val="HTMLCode"/>
          <w:rFonts w:eastAsiaTheme="minorHAnsi"/>
        </w:rPr>
        <w:pPrChange w:id="480" w:author="Novoselov Alexander" w:date="2022-09-19T12:07:00Z">
          <w:pPr>
            <w:spacing w:line="360" w:lineRule="auto"/>
          </w:pPr>
        </w:pPrChange>
      </w:pPr>
      <w:ins w:id="481" w:author="Novoselov Alexander" w:date="2022-09-19T12:16:00Z">
        <w:r>
          <w:rPr>
            <w:rStyle w:val="HTMLCode"/>
            <w:rFonts w:eastAsiaTheme="minorHAnsi"/>
          </w:rPr>
          <w:t xml:space="preserve">Для локальной установки ничего не указываем </w:t>
        </w:r>
        <w:r w:rsidRPr="008D4746">
          <w:rPr>
            <w:rStyle w:val="HTMLCode"/>
            <w:rFonts w:eastAsiaTheme="minorHAnsi"/>
            <w:rPrChange w:id="482" w:author="Novoselov Alexander" w:date="2022-09-19T12:16:00Z">
              <w:rPr>
                <w:rStyle w:val="HTMLCode"/>
                <w:rFonts w:eastAsiaTheme="minorHAnsi"/>
                <w:lang w:val="en-US"/>
              </w:rPr>
            </w:rPrChange>
          </w:rPr>
          <w:t>“”</w:t>
        </w:r>
      </w:ins>
    </w:p>
    <w:p w:rsidR="008D4746" w:rsidRPr="00660276" w:rsidRDefault="008D4746" w:rsidP="004C611D">
      <w:pPr>
        <w:pStyle w:val="ListParagraph"/>
        <w:spacing w:line="360" w:lineRule="auto"/>
        <w:rPr>
          <w:ins w:id="483" w:author="Novoselov Alexander" w:date="2022-09-19T12:18:00Z"/>
          <w:rStyle w:val="HTMLCode"/>
          <w:rFonts w:eastAsiaTheme="minorHAnsi"/>
          <w:rPrChange w:id="484" w:author="Novoselov Alexander" w:date="2022-09-19T12:18:00Z">
            <w:rPr>
              <w:ins w:id="485" w:author="Novoselov Alexander" w:date="2022-09-19T12:18:00Z"/>
              <w:rStyle w:val="HTMLCode"/>
              <w:rFonts w:eastAsiaTheme="minorHAnsi"/>
              <w:lang w:val="en-US"/>
            </w:rPr>
          </w:rPrChange>
        </w:rPr>
        <w:pPrChange w:id="486" w:author="Novoselov Alexander" w:date="2022-09-19T12:07:00Z">
          <w:pPr>
            <w:spacing w:line="360" w:lineRule="auto"/>
          </w:pPr>
        </w:pPrChange>
      </w:pPr>
      <w:ins w:id="487" w:author="Novoselov Alexander" w:date="2022-09-19T12:16:00Z">
        <w:r>
          <w:rPr>
            <w:rStyle w:val="HTMLCode"/>
            <w:rFonts w:eastAsiaTheme="minorHAnsi"/>
          </w:rPr>
          <w:t>Для</w:t>
        </w:r>
      </w:ins>
      <w:ins w:id="488" w:author="Novoselov Alexander" w:date="2022-09-19T12:45:00Z">
        <w:r w:rsidR="00DD5981">
          <w:rPr>
            <w:rStyle w:val="HTMLCode"/>
            <w:rFonts w:eastAsiaTheme="minorHAnsi"/>
          </w:rPr>
          <w:t xml:space="preserve"> </w:t>
        </w:r>
      </w:ins>
      <w:ins w:id="489" w:author="Novoselov Alexander" w:date="2022-09-19T12:16:00Z">
        <w:r>
          <w:rPr>
            <w:rStyle w:val="HTMLCode"/>
            <w:rFonts w:eastAsiaTheme="minorHAnsi"/>
          </w:rPr>
          <w:t xml:space="preserve">глобальной установки указываем флаг </w:t>
        </w:r>
      </w:ins>
      <w:ins w:id="490" w:author="Novoselov Alexander" w:date="2022-09-19T12:17:00Z">
        <w:r w:rsidRPr="00660276">
          <w:rPr>
            <w:rStyle w:val="HTMLCode"/>
            <w:rFonts w:eastAsiaTheme="minorHAnsi"/>
            <w:rPrChange w:id="491" w:author="Novoselov Alexander" w:date="2022-09-19T12:18:00Z">
              <w:rPr>
                <w:rStyle w:val="HTMLCode"/>
                <w:rFonts w:eastAsiaTheme="minorHAnsi"/>
                <w:lang w:val="en-US"/>
              </w:rPr>
            </w:rPrChange>
          </w:rPr>
          <w:t>“-</w:t>
        </w:r>
        <w:r>
          <w:rPr>
            <w:rStyle w:val="HTMLCode"/>
            <w:rFonts w:eastAsiaTheme="minorHAnsi"/>
            <w:lang w:val="en-US"/>
          </w:rPr>
          <w:t>g</w:t>
        </w:r>
        <w:r w:rsidRPr="00660276">
          <w:rPr>
            <w:rStyle w:val="HTMLCode"/>
            <w:rFonts w:eastAsiaTheme="minorHAnsi"/>
            <w:rPrChange w:id="492" w:author="Novoselov Alexander" w:date="2022-09-19T12:18:00Z">
              <w:rPr>
                <w:rStyle w:val="HTMLCode"/>
                <w:rFonts w:eastAsiaTheme="minorHAnsi"/>
                <w:lang w:val="en-US"/>
              </w:rPr>
            </w:rPrChange>
          </w:rPr>
          <w:t>”</w:t>
        </w:r>
      </w:ins>
    </w:p>
    <w:p w:rsidR="00660276" w:rsidRDefault="00660276" w:rsidP="004C611D">
      <w:pPr>
        <w:pStyle w:val="ListParagraph"/>
        <w:spacing w:line="360" w:lineRule="auto"/>
        <w:rPr>
          <w:ins w:id="493" w:author="Novoselov Alexander" w:date="2022-09-19T12:18:00Z"/>
          <w:rStyle w:val="HTMLCode"/>
          <w:rFonts w:eastAsiaTheme="minorHAnsi"/>
        </w:rPr>
        <w:pPrChange w:id="494" w:author="Novoselov Alexander" w:date="2022-09-19T12:07:00Z">
          <w:pPr>
            <w:spacing w:line="360" w:lineRule="auto"/>
          </w:pPr>
        </w:pPrChange>
      </w:pPr>
    </w:p>
    <w:p w:rsidR="00660276" w:rsidRDefault="00660276" w:rsidP="004C611D">
      <w:pPr>
        <w:pStyle w:val="ListParagraph"/>
        <w:spacing w:line="360" w:lineRule="auto"/>
        <w:rPr>
          <w:ins w:id="495" w:author="Novoselov Alexander" w:date="2022-09-19T12:19:00Z"/>
          <w:rStyle w:val="HTMLCode"/>
          <w:rFonts w:eastAsiaTheme="minorHAnsi"/>
        </w:rPr>
        <w:pPrChange w:id="496" w:author="Novoselov Alexander" w:date="2022-09-19T12:07:00Z">
          <w:pPr>
            <w:spacing w:line="360" w:lineRule="auto"/>
          </w:pPr>
        </w:pPrChange>
      </w:pPr>
      <w:ins w:id="497" w:author="Novoselov Alexander" w:date="2022-09-19T12:18:00Z">
        <w:r>
          <w:rPr>
            <w:rStyle w:val="HTMLCode"/>
            <w:rFonts w:eastAsiaTheme="minorHAnsi"/>
          </w:rPr>
          <w:t>Далее указываем используется ли этот пакет при разработке или при работе с проектом</w:t>
        </w:r>
      </w:ins>
      <w:ins w:id="498" w:author="Novoselov Alexander" w:date="2022-09-19T12:19:00Z">
        <w:r>
          <w:rPr>
            <w:rStyle w:val="HTMLCode"/>
            <w:rFonts w:eastAsiaTheme="minorHAnsi"/>
          </w:rPr>
          <w:t>.</w:t>
        </w:r>
      </w:ins>
    </w:p>
    <w:p w:rsidR="00660276" w:rsidRDefault="00660276" w:rsidP="004C611D">
      <w:pPr>
        <w:pStyle w:val="ListParagraph"/>
        <w:spacing w:line="360" w:lineRule="auto"/>
        <w:rPr>
          <w:ins w:id="499" w:author="Novoselov Alexander" w:date="2022-09-19T12:22:00Z"/>
          <w:rStyle w:val="HTMLCode"/>
          <w:rFonts w:eastAsiaTheme="minorHAnsi"/>
        </w:rPr>
        <w:pPrChange w:id="500" w:author="Novoselov Alexander" w:date="2022-09-19T12:07:00Z">
          <w:pPr>
            <w:spacing w:line="360" w:lineRule="auto"/>
          </w:pPr>
        </w:pPrChange>
      </w:pPr>
      <w:ins w:id="501" w:author="Novoselov Alexander" w:date="2022-09-19T12:19:00Z">
        <w:r>
          <w:rPr>
            <w:rStyle w:val="HTMLCode"/>
            <w:rFonts w:eastAsiaTheme="minorHAnsi"/>
          </w:rPr>
          <w:t>--save-dev  - такой ключ говрит что пакет используется только при разработке</w:t>
        </w:r>
      </w:ins>
    </w:p>
    <w:p w:rsidR="00660276" w:rsidRDefault="003C61EE" w:rsidP="003C61EE">
      <w:pPr>
        <w:pStyle w:val="ListParagraph"/>
        <w:spacing w:line="360" w:lineRule="auto"/>
        <w:rPr>
          <w:ins w:id="502" w:author="Novoselov Alexander" w:date="2022-09-19T12:26:00Z"/>
          <w:rStyle w:val="HTMLCode"/>
          <w:rFonts w:eastAsiaTheme="minorHAnsi"/>
        </w:rPr>
        <w:pPrChange w:id="503" w:author="Novoselov Alexander" w:date="2022-09-19T12:23:00Z">
          <w:pPr>
            <w:spacing w:line="360" w:lineRule="auto"/>
          </w:pPr>
        </w:pPrChange>
      </w:pPr>
      <w:ins w:id="504" w:author="Novoselov Alexander" w:date="2022-09-19T12:22:00Z">
        <w:r>
          <w:rPr>
            <w:rStyle w:val="HTMLCode"/>
            <w:rFonts w:eastAsiaTheme="minorHAnsi"/>
          </w:rPr>
          <w:t>--</w:t>
        </w:r>
        <w:r>
          <w:rPr>
            <w:rStyle w:val="HTMLCode"/>
            <w:rFonts w:eastAsiaTheme="minorHAnsi"/>
            <w:lang w:val="en-US"/>
          </w:rPr>
          <w:t>save</w:t>
        </w:r>
        <w:r w:rsidRPr="003C61EE">
          <w:rPr>
            <w:rStyle w:val="HTMLCode"/>
            <w:rFonts w:eastAsiaTheme="minorHAnsi"/>
            <w:rPrChange w:id="505" w:author="Novoselov Alexander" w:date="2022-09-19T12:22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- такой ключ говрит что пакет ис</w:t>
        </w:r>
        <w:r>
          <w:rPr>
            <w:rStyle w:val="HTMLCode"/>
            <w:rFonts w:eastAsiaTheme="minorHAnsi"/>
          </w:rPr>
          <w:t>пользуется при работе проекта</w:t>
        </w:r>
      </w:ins>
      <w:ins w:id="506" w:author="Novoselov Alexander" w:date="2022-09-19T12:23:00Z">
        <w:r>
          <w:rPr>
            <w:rStyle w:val="HTMLCode"/>
            <w:rFonts w:eastAsiaTheme="minorHAnsi"/>
          </w:rPr>
          <w:t xml:space="preserve"> </w:t>
        </w:r>
      </w:ins>
      <w:ins w:id="507" w:author="Novoselov Alexander" w:date="2022-09-19T12:20:00Z">
        <w:r w:rsidR="00660276" w:rsidRPr="003C61EE">
          <w:rPr>
            <w:rStyle w:val="HTMLCode"/>
            <w:rFonts w:eastAsiaTheme="minorHAnsi"/>
            <w:rPrChange w:id="508" w:author="Novoselov Alexander" w:date="2022-09-19T12:23:00Z">
              <w:rPr>
                <w:rStyle w:val="HTMLCode"/>
                <w:rFonts w:eastAsiaTheme="minorHAnsi"/>
              </w:rPr>
            </w:rPrChange>
          </w:rPr>
          <w:t xml:space="preserve">Пакеты использующиеся приработе (разные библиотеки, </w:t>
        </w:r>
      </w:ins>
      <w:ins w:id="509" w:author="Novoselov Alexander" w:date="2022-09-19T12:21:00Z">
        <w:r w:rsidR="00660276" w:rsidRPr="003C61EE">
          <w:rPr>
            <w:rStyle w:val="HTMLCode"/>
            <w:rFonts w:eastAsiaTheme="minorHAnsi"/>
            <w:lang w:val="en-US"/>
            <w:rPrChange w:id="510" w:author="Novoselov Alexander" w:date="2022-09-19T12:23:00Z">
              <w:rPr>
                <w:rStyle w:val="HTMLCode"/>
                <w:rFonts w:eastAsiaTheme="minorHAnsi"/>
                <w:lang w:val="en-US"/>
              </w:rPr>
            </w:rPrChange>
          </w:rPr>
          <w:t>jquery</w:t>
        </w:r>
        <w:r w:rsidR="00660276" w:rsidRPr="003C61EE">
          <w:rPr>
            <w:rStyle w:val="HTMLCode"/>
            <w:rFonts w:eastAsiaTheme="minorHAnsi"/>
            <w:rPrChange w:id="511" w:author="Novoselov Alexander" w:date="2022-09-19T12:23:00Z">
              <w:rPr>
                <w:rStyle w:val="HTMLCode"/>
                <w:rFonts w:eastAsiaTheme="minorHAnsi"/>
                <w:lang w:val="en-US"/>
              </w:rPr>
            </w:rPrChange>
          </w:rPr>
          <w:t xml:space="preserve">, </w:t>
        </w:r>
        <w:r w:rsidR="00660276" w:rsidRPr="003C61EE">
          <w:rPr>
            <w:rStyle w:val="HTMLCode"/>
            <w:rFonts w:eastAsiaTheme="minorHAnsi"/>
            <w:lang w:val="en-US"/>
            <w:rPrChange w:id="512" w:author="Novoselov Alexander" w:date="2022-09-19T12:23:00Z">
              <w:rPr>
                <w:rStyle w:val="HTMLCode"/>
                <w:rFonts w:eastAsiaTheme="minorHAnsi"/>
                <w:lang w:val="en-US"/>
              </w:rPr>
            </w:rPrChange>
          </w:rPr>
          <w:t>react</w:t>
        </w:r>
        <w:r w:rsidR="00660276" w:rsidRPr="003C61EE">
          <w:rPr>
            <w:rStyle w:val="HTMLCode"/>
            <w:rFonts w:eastAsiaTheme="minorHAnsi"/>
            <w:rPrChange w:id="513" w:author="Novoselov Alexander" w:date="2022-09-19T12:23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660276" w:rsidRPr="003C61EE">
          <w:rPr>
            <w:rStyle w:val="HTMLCode"/>
            <w:rFonts w:eastAsiaTheme="minorHAnsi"/>
            <w:rPrChange w:id="514" w:author="Novoselov Alexander" w:date="2022-09-19T12:23:00Z">
              <w:rPr>
                <w:rStyle w:val="HTMLCode"/>
                <w:rFonts w:eastAsiaTheme="minorHAnsi"/>
              </w:rPr>
            </w:rPrChange>
          </w:rPr>
          <w:t>итд</w:t>
        </w:r>
      </w:ins>
      <w:ins w:id="515" w:author="Novoselov Alexander" w:date="2022-09-19T12:20:00Z">
        <w:r w:rsidR="00660276" w:rsidRPr="003C61EE">
          <w:rPr>
            <w:rStyle w:val="HTMLCode"/>
            <w:rFonts w:eastAsiaTheme="minorHAnsi"/>
            <w:rPrChange w:id="516" w:author="Novoselov Alexander" w:date="2022-09-19T12:23:00Z">
              <w:rPr>
                <w:rStyle w:val="HTMLCode"/>
                <w:rFonts w:eastAsiaTheme="minorHAnsi"/>
              </w:rPr>
            </w:rPrChange>
          </w:rPr>
          <w:t>)</w:t>
        </w:r>
      </w:ins>
    </w:p>
    <w:p w:rsidR="00E35F9F" w:rsidRDefault="00E35F9F" w:rsidP="00E35F9F">
      <w:pPr>
        <w:spacing w:line="360" w:lineRule="auto"/>
        <w:rPr>
          <w:ins w:id="517" w:author="Novoselov Alexander" w:date="2022-09-19T12:26:00Z"/>
          <w:rStyle w:val="HTMLCode"/>
          <w:rFonts w:eastAsiaTheme="minorHAnsi"/>
        </w:rPr>
        <w:pPrChange w:id="518" w:author="Novoselov Alexander" w:date="2022-09-19T12:26:00Z">
          <w:pPr>
            <w:spacing w:line="360" w:lineRule="auto"/>
          </w:pPr>
        </w:pPrChange>
      </w:pPr>
    </w:p>
    <w:p w:rsidR="00E35F9F" w:rsidRDefault="00E35F9F" w:rsidP="00E35F9F">
      <w:pPr>
        <w:spacing w:line="360" w:lineRule="auto"/>
        <w:rPr>
          <w:ins w:id="519" w:author="Novoselov Alexander" w:date="2022-09-19T12:33:00Z"/>
          <w:rStyle w:val="HTMLCode"/>
          <w:rFonts w:eastAsiaTheme="minorHAnsi"/>
        </w:rPr>
        <w:pPrChange w:id="520" w:author="Novoselov Alexander" w:date="2022-09-19T12:26:00Z">
          <w:pPr>
            <w:spacing w:line="360" w:lineRule="auto"/>
          </w:pPr>
        </w:pPrChange>
      </w:pPr>
      <w:ins w:id="521" w:author="Novoselov Alexander" w:date="2022-09-19T12:26:00Z">
        <w:r>
          <w:rPr>
            <w:rStyle w:val="HTMLCode"/>
            <w:rFonts w:eastAsiaTheme="minorHAnsi"/>
          </w:rPr>
          <w:t>После уст</w:t>
        </w:r>
      </w:ins>
      <w:ins w:id="522" w:author="Novoselov Alexander" w:date="2022-09-19T12:27:00Z">
        <w:r>
          <w:rPr>
            <w:rStyle w:val="HTMLCode"/>
            <w:rFonts w:eastAsiaTheme="minorHAnsi"/>
          </w:rPr>
          <w:t>ановки пакета</w:t>
        </w:r>
      </w:ins>
      <w:ins w:id="523" w:author="Novoselov Alexander" w:date="2022-09-19T12:30:00Z">
        <w:r w:rsidR="00EE3C4C">
          <w:rPr>
            <w:rStyle w:val="HTMLCode"/>
            <w:rFonts w:eastAsiaTheme="minorHAnsi"/>
          </w:rPr>
          <w:t xml:space="preserve"> в файле </w:t>
        </w:r>
        <w:r w:rsidR="00EE3C4C">
          <w:rPr>
            <w:rStyle w:val="HTMLCode"/>
            <w:rFonts w:eastAsiaTheme="minorHAnsi"/>
            <w:lang w:val="en-US"/>
          </w:rPr>
          <w:t>package</w:t>
        </w:r>
        <w:r w:rsidR="00EE3C4C" w:rsidRPr="00EE3C4C">
          <w:rPr>
            <w:rStyle w:val="HTMLCode"/>
            <w:rFonts w:eastAsiaTheme="minorHAnsi"/>
            <w:rPrChange w:id="524" w:author="Novoselov Alexander" w:date="2022-09-19T12:30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  <w:r w:rsidR="00EE3C4C">
          <w:rPr>
            <w:rStyle w:val="HTMLCode"/>
            <w:rFonts w:eastAsiaTheme="minorHAnsi"/>
            <w:lang w:val="en-US"/>
          </w:rPr>
          <w:t>json</w:t>
        </w:r>
        <w:r w:rsidR="00EE3C4C" w:rsidRPr="00EE3C4C">
          <w:rPr>
            <w:rStyle w:val="HTMLCode"/>
            <w:rFonts w:eastAsiaTheme="minorHAnsi"/>
            <w:rPrChange w:id="525" w:author="Novoselov Alexander" w:date="2022-09-19T12:30:00Z">
              <w:rPr>
                <w:rStyle w:val="HTMLCode"/>
                <w:rFonts w:eastAsiaTheme="minorHAnsi"/>
                <w:lang w:val="en-US"/>
              </w:rPr>
            </w:rPrChange>
          </w:rPr>
          <w:t xml:space="preserve"> у нас по</w:t>
        </w:r>
        <w:r w:rsidR="00EE3C4C">
          <w:rPr>
            <w:rStyle w:val="HTMLCode"/>
            <w:rFonts w:eastAsiaTheme="minorHAnsi"/>
          </w:rPr>
          <w:t xml:space="preserve">явилос свойство </w:t>
        </w:r>
      </w:ins>
      <w:ins w:id="526" w:author="Novoselov Alexander" w:date="2022-09-19T12:32:00Z">
        <w:r w:rsidR="00EE3C4C">
          <w:rPr>
            <w:rStyle w:val="HTMLCode"/>
            <w:rFonts w:eastAsiaTheme="minorHAnsi"/>
          </w:rPr>
          <w:t xml:space="preserve">с нашим </w:t>
        </w:r>
        <w:r w:rsidR="00EE3C4C">
          <w:rPr>
            <w:rStyle w:val="HTMLCode"/>
            <w:rFonts w:eastAsiaTheme="minorHAnsi"/>
            <w:lang w:val="en-US"/>
          </w:rPr>
          <w:t>npm</w:t>
        </w:r>
        <w:r w:rsidR="00EE3C4C" w:rsidRPr="00EE3C4C">
          <w:rPr>
            <w:rStyle w:val="HTMLCode"/>
            <w:rFonts w:eastAsiaTheme="minorHAnsi"/>
            <w:rPrChange w:id="527" w:author="Novoselov Alexander" w:date="2022-09-19T12:32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EE3C4C">
          <w:rPr>
            <w:rStyle w:val="HTMLCode"/>
            <w:rFonts w:eastAsiaTheme="minorHAnsi"/>
          </w:rPr>
          <w:t xml:space="preserve">пакетом </w:t>
        </w:r>
      </w:ins>
      <w:ins w:id="528" w:author="Novoselov Alexander" w:date="2022-09-19T12:30:00Z">
        <w:r w:rsidR="00EE3C4C">
          <w:rPr>
            <w:rStyle w:val="HTMLCode"/>
            <w:rFonts w:eastAsiaTheme="minorHAnsi"/>
            <w:lang w:val="en-US"/>
          </w:rPr>
          <w:t>dev</w:t>
        </w:r>
      </w:ins>
      <w:ins w:id="529" w:author="Novoselov Alexander" w:date="2022-09-19T12:31:00Z">
        <w:r w:rsidR="00EE3C4C">
          <w:rPr>
            <w:rStyle w:val="HTMLCode"/>
            <w:rFonts w:eastAsiaTheme="minorHAnsi"/>
            <w:lang w:val="en-US"/>
          </w:rPr>
          <w:t>Dependencies</w:t>
        </w:r>
      </w:ins>
      <w:ins w:id="530" w:author="Novoselov Alexander" w:date="2022-09-19T12:32:00Z">
        <w:r w:rsidR="00EE3C4C" w:rsidRPr="00EE3C4C">
          <w:rPr>
            <w:rStyle w:val="HTMLCode"/>
            <w:rFonts w:eastAsiaTheme="minorHAnsi"/>
            <w:rPrChange w:id="531" w:author="Novoselov Alexander" w:date="2022-09-19T12:32:00Z">
              <w:rPr>
                <w:rStyle w:val="HTMLCode"/>
                <w:rFonts w:eastAsiaTheme="minorHAnsi"/>
                <w:lang w:val="en-US"/>
              </w:rPr>
            </w:rPrChange>
          </w:rPr>
          <w:t xml:space="preserve"> : </w:t>
        </w:r>
        <w:r w:rsidR="00EE3C4C">
          <w:rPr>
            <w:rStyle w:val="HTMLCode"/>
            <w:rFonts w:eastAsiaTheme="minorHAnsi"/>
            <w:lang w:val="en-US"/>
          </w:rPr>
          <w:t>json</w:t>
        </w:r>
        <w:r w:rsidR="00EE3C4C" w:rsidRPr="00EE3C4C">
          <w:rPr>
            <w:rStyle w:val="HTMLCode"/>
            <w:rFonts w:eastAsiaTheme="minorHAnsi"/>
            <w:rPrChange w:id="532" w:author="Novoselov Alexander" w:date="2022-09-19T12:32:00Z">
              <w:rPr>
                <w:rStyle w:val="HTMLCode"/>
                <w:rFonts w:eastAsiaTheme="minorHAnsi"/>
                <w:lang w:val="en-US"/>
              </w:rPr>
            </w:rPrChange>
          </w:rPr>
          <w:t>-</w:t>
        </w:r>
        <w:r w:rsidR="00EE3C4C">
          <w:rPr>
            <w:rStyle w:val="HTMLCode"/>
            <w:rFonts w:eastAsiaTheme="minorHAnsi"/>
            <w:lang w:val="en-US"/>
          </w:rPr>
          <w:t>server</w:t>
        </w:r>
        <w:r w:rsidR="00EE3C4C" w:rsidRPr="00EE3C4C">
          <w:rPr>
            <w:rStyle w:val="HTMLCode"/>
            <w:rFonts w:eastAsiaTheme="minorHAnsi"/>
            <w:rPrChange w:id="533" w:author="Novoselov Alexander" w:date="2022-09-19T12:32:00Z">
              <w:rPr>
                <w:rStyle w:val="HTMLCode"/>
                <w:rFonts w:eastAsiaTheme="minorHAnsi"/>
                <w:lang w:val="en-US"/>
              </w:rPr>
            </w:rPrChange>
          </w:rPr>
          <w:t xml:space="preserve"> 0.16</w:t>
        </w:r>
      </w:ins>
    </w:p>
    <w:p w:rsidR="008B7EC9" w:rsidRDefault="008B7EC9" w:rsidP="00E35F9F">
      <w:pPr>
        <w:spacing w:line="360" w:lineRule="auto"/>
        <w:rPr>
          <w:ins w:id="534" w:author="Novoselov Alexander" w:date="2022-09-19T12:51:00Z"/>
          <w:rStyle w:val="HTMLCode"/>
          <w:rFonts w:eastAsiaTheme="minorHAnsi"/>
        </w:rPr>
        <w:pPrChange w:id="535" w:author="Novoselov Alexander" w:date="2022-09-19T12:26:00Z">
          <w:pPr>
            <w:spacing w:line="360" w:lineRule="auto"/>
          </w:pPr>
        </w:pPrChange>
      </w:pPr>
      <w:ins w:id="536" w:author="Novoselov Alexander" w:date="2022-09-19T12:33:00Z">
        <w:r>
          <w:rPr>
            <w:rStyle w:val="HTMLCode"/>
            <w:rFonts w:eastAsiaTheme="minorHAnsi"/>
          </w:rPr>
          <w:t>А если</w:t>
        </w:r>
      </w:ins>
      <w:ins w:id="537" w:author="Novoselov Alexander" w:date="2022-09-19T12:34:00Z">
        <w:r>
          <w:rPr>
            <w:rStyle w:val="HTMLCode"/>
            <w:rFonts w:eastAsiaTheme="minorHAnsi"/>
          </w:rPr>
          <w:t xml:space="preserve"> </w:t>
        </w:r>
      </w:ins>
      <w:ins w:id="538" w:author="Novoselov Alexander" w:date="2022-09-19T12:33:00Z">
        <w:r>
          <w:rPr>
            <w:rStyle w:val="HTMLCode"/>
            <w:rFonts w:eastAsiaTheme="minorHAnsi"/>
          </w:rPr>
          <w:t>бы мы устанавливали пакет не</w:t>
        </w:r>
      </w:ins>
      <w:ins w:id="539" w:author="Novoselov Alexander" w:date="2022-09-19T12:34:00Z">
        <w:r>
          <w:rPr>
            <w:rStyle w:val="HTMLCode"/>
            <w:rFonts w:eastAsiaTheme="minorHAnsi"/>
          </w:rPr>
          <w:t xml:space="preserve"> </w:t>
        </w:r>
      </w:ins>
      <w:ins w:id="540" w:author="Novoselov Alexander" w:date="2022-09-19T12:33:00Z">
        <w:r>
          <w:rPr>
            <w:rStyle w:val="HTMLCode"/>
            <w:rFonts w:eastAsiaTheme="minorHAnsi"/>
          </w:rPr>
          <w:t>для разработки а для работы</w:t>
        </w:r>
      </w:ins>
      <w:ins w:id="541" w:author="Novoselov Alexander" w:date="2022-09-19T12:34:00Z">
        <w:r>
          <w:rPr>
            <w:rStyle w:val="HTMLCode"/>
            <w:rFonts w:eastAsiaTheme="minorHAnsi"/>
          </w:rPr>
          <w:t>(</w:t>
        </w:r>
        <w:r w:rsidRPr="008B7EC9">
          <w:rPr>
            <w:rStyle w:val="HTMLCode"/>
            <w:rFonts w:eastAsiaTheme="minorHAnsi"/>
            <w:rPrChange w:id="542" w:author="Novoselov Alexander" w:date="2022-09-19T12:34:00Z">
              <w:rPr>
                <w:rStyle w:val="HTMLCode"/>
                <w:rFonts w:eastAsiaTheme="minorHAnsi"/>
                <w:lang w:val="en-US"/>
              </w:rPr>
            </w:rPrChange>
          </w:rPr>
          <w:t>--</w:t>
        </w:r>
        <w:r>
          <w:rPr>
            <w:rStyle w:val="HTMLCode"/>
            <w:rFonts w:eastAsiaTheme="minorHAnsi"/>
            <w:lang w:val="en-US"/>
          </w:rPr>
          <w:t>save</w:t>
        </w:r>
        <w:r>
          <w:rPr>
            <w:rStyle w:val="HTMLCode"/>
            <w:rFonts w:eastAsiaTheme="minorHAnsi"/>
          </w:rPr>
          <w:t>)</w:t>
        </w:r>
      </w:ins>
      <w:ins w:id="543" w:author="Novoselov Alexander" w:date="2022-09-19T12:33:00Z">
        <w:r>
          <w:rPr>
            <w:rStyle w:val="HTMLCode"/>
            <w:rFonts w:eastAsiaTheme="minorHAnsi"/>
          </w:rPr>
          <w:t xml:space="preserve">, то </w:t>
        </w:r>
        <w:r>
          <w:rPr>
            <w:rStyle w:val="HTMLCode"/>
            <w:rFonts w:eastAsiaTheme="minorHAnsi"/>
            <w:lang w:val="en-US"/>
          </w:rPr>
          <w:t>json</w:t>
        </w:r>
        <w:r w:rsidRPr="005F0167">
          <w:rPr>
            <w:rStyle w:val="HTMLCode"/>
            <w:rFonts w:eastAsiaTheme="minorHAnsi"/>
          </w:rPr>
          <w:t>-</w:t>
        </w:r>
        <w:r>
          <w:rPr>
            <w:rStyle w:val="HTMLCode"/>
            <w:rFonts w:eastAsiaTheme="minorHAnsi"/>
            <w:lang w:val="en-US"/>
          </w:rPr>
          <w:t>server</w:t>
        </w:r>
        <w:r w:rsidRPr="005F0167">
          <w:rPr>
            <w:rStyle w:val="HTMLCode"/>
            <w:rFonts w:eastAsiaTheme="minorHAnsi"/>
          </w:rPr>
          <w:t xml:space="preserve"> 0.16</w:t>
        </w:r>
        <w:r>
          <w:rPr>
            <w:rStyle w:val="HTMLCode"/>
            <w:rFonts w:eastAsiaTheme="minorHAnsi"/>
          </w:rPr>
          <w:t xml:space="preserve"> просто бы появился в </w:t>
        </w:r>
        <w:r>
          <w:rPr>
            <w:rStyle w:val="HTMLCode"/>
            <w:rFonts w:eastAsiaTheme="minorHAnsi"/>
            <w:lang w:val="en-US"/>
          </w:rPr>
          <w:t>package</w:t>
        </w:r>
        <w:r w:rsidRPr="005F0167">
          <w:rPr>
            <w:rStyle w:val="HTMLCode"/>
            <w:rFonts w:eastAsiaTheme="minorHAnsi"/>
          </w:rPr>
          <w:t>.</w:t>
        </w:r>
        <w:r>
          <w:rPr>
            <w:rStyle w:val="HTMLCode"/>
            <w:rFonts w:eastAsiaTheme="minorHAnsi"/>
            <w:lang w:val="en-US"/>
          </w:rPr>
          <w:t>json</w:t>
        </w:r>
      </w:ins>
      <w:ins w:id="544" w:author="Novoselov Alexander" w:date="2022-09-19T12:34:00Z">
        <w:r>
          <w:rPr>
            <w:rStyle w:val="HTMLCode"/>
            <w:rFonts w:eastAsiaTheme="minorHAnsi"/>
          </w:rPr>
          <w:t xml:space="preserve"> без свойства </w:t>
        </w:r>
        <w:r>
          <w:rPr>
            <w:rStyle w:val="HTMLCode"/>
            <w:rFonts w:eastAsiaTheme="minorHAnsi"/>
            <w:lang w:val="en-US"/>
          </w:rPr>
          <w:t>devDependencies</w:t>
        </w:r>
        <w:r>
          <w:rPr>
            <w:rStyle w:val="HTMLCode"/>
            <w:rFonts w:eastAsiaTheme="minorHAnsi"/>
          </w:rPr>
          <w:t>.</w:t>
        </w:r>
      </w:ins>
    </w:p>
    <w:p w:rsidR="008878C7" w:rsidRDefault="008878C7" w:rsidP="00E35F9F">
      <w:pPr>
        <w:spacing w:line="360" w:lineRule="auto"/>
        <w:rPr>
          <w:ins w:id="545" w:author="Novoselov Alexander" w:date="2022-09-19T12:34:00Z"/>
          <w:rStyle w:val="HTMLCode"/>
          <w:rFonts w:eastAsiaTheme="minorHAnsi"/>
        </w:rPr>
        <w:pPrChange w:id="546" w:author="Novoselov Alexander" w:date="2022-09-19T12:26:00Z">
          <w:pPr>
            <w:spacing w:line="360" w:lineRule="auto"/>
          </w:pPr>
        </w:pPrChange>
      </w:pPr>
    </w:p>
    <w:p w:rsidR="00D3100D" w:rsidRDefault="00D3100D" w:rsidP="00E35F9F">
      <w:pPr>
        <w:spacing w:line="360" w:lineRule="auto"/>
        <w:rPr>
          <w:ins w:id="547" w:author="Novoselov Alexander" w:date="2022-09-19T12:40:00Z"/>
          <w:rStyle w:val="HTMLCode"/>
          <w:rFonts w:eastAsiaTheme="minorHAnsi"/>
        </w:rPr>
        <w:pPrChange w:id="548" w:author="Novoselov Alexander" w:date="2022-09-19T12:26:00Z">
          <w:pPr>
            <w:spacing w:line="360" w:lineRule="auto"/>
          </w:pPr>
        </w:pPrChange>
      </w:pPr>
      <w:ins w:id="549" w:author="Novoselov Alexander" w:date="2022-09-19T12:34:00Z">
        <w:r>
          <w:rPr>
            <w:rStyle w:val="HTMLCode"/>
            <w:rFonts w:eastAsiaTheme="minorHAnsi"/>
          </w:rPr>
          <w:t xml:space="preserve">Также появилась папка </w:t>
        </w:r>
        <w:r>
          <w:rPr>
            <w:rStyle w:val="HTMLCode"/>
            <w:rFonts w:eastAsiaTheme="minorHAnsi"/>
            <w:lang w:val="en-US"/>
          </w:rPr>
          <w:t>node</w:t>
        </w:r>
      </w:ins>
      <w:ins w:id="550" w:author="Novoselov Alexander" w:date="2022-09-19T12:35:00Z">
        <w:r w:rsidRPr="00D3100D">
          <w:rPr>
            <w:rStyle w:val="HTMLCode"/>
            <w:rFonts w:eastAsiaTheme="minorHAnsi"/>
            <w:rPrChange w:id="551" w:author="Novoselov Alexander" w:date="2022-09-19T12:35:00Z">
              <w:rPr>
                <w:rStyle w:val="HTMLCode"/>
                <w:rFonts w:eastAsiaTheme="minorHAnsi"/>
                <w:lang w:val="en-US"/>
              </w:rPr>
            </w:rPrChange>
          </w:rPr>
          <w:t>_</w:t>
        </w:r>
        <w:r>
          <w:rPr>
            <w:rStyle w:val="HTMLCode"/>
            <w:rFonts w:eastAsiaTheme="minorHAnsi"/>
            <w:lang w:val="en-US"/>
          </w:rPr>
          <w:t>modules</w:t>
        </w:r>
        <w:r w:rsidRPr="00D3100D">
          <w:rPr>
            <w:rStyle w:val="HTMLCode"/>
            <w:rFonts w:eastAsiaTheme="minorHAnsi"/>
            <w:rPrChange w:id="552" w:author="Novoselov Alexander" w:date="2022-09-19T12:35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–</w:t>
        </w:r>
        <w:r w:rsidRPr="00D3100D">
          <w:rPr>
            <w:rStyle w:val="HTMLCode"/>
            <w:rFonts w:eastAsiaTheme="minorHAnsi"/>
            <w:rPrChange w:id="553" w:author="Novoselov Alexander" w:date="2022-09-19T12:35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 xml:space="preserve">там все </w:t>
        </w:r>
        <w:r>
          <w:rPr>
            <w:rStyle w:val="HTMLCode"/>
            <w:rFonts w:eastAsiaTheme="minorHAnsi"/>
            <w:lang w:val="en-US"/>
          </w:rPr>
          <w:t>npm</w:t>
        </w:r>
        <w:r w:rsidRPr="00D3100D">
          <w:rPr>
            <w:rStyle w:val="HTMLCode"/>
            <w:rFonts w:eastAsiaTheme="minorHAnsi"/>
            <w:rPrChange w:id="554" w:author="Novoselov Alexander" w:date="2022-09-19T12:35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 xml:space="preserve">пакеты, которые мы устанавливаем в наш проект. Там находится </w:t>
        </w:r>
        <w:r>
          <w:rPr>
            <w:rStyle w:val="HTMLCode"/>
            <w:rFonts w:eastAsiaTheme="minorHAnsi"/>
            <w:lang w:val="en-US"/>
          </w:rPr>
          <w:t>json</w:t>
        </w:r>
        <w:r w:rsidRPr="00D3100D">
          <w:rPr>
            <w:rStyle w:val="HTMLCode"/>
            <w:rFonts w:eastAsiaTheme="minorHAnsi"/>
            <w:rPrChange w:id="555" w:author="Novoselov Alexander" w:date="2022-09-19T12:36:00Z">
              <w:rPr>
                <w:rStyle w:val="HTMLCode"/>
                <w:rFonts w:eastAsiaTheme="minorHAnsi"/>
                <w:lang w:val="en-US"/>
              </w:rPr>
            </w:rPrChange>
          </w:rPr>
          <w:t>-</w:t>
        </w:r>
        <w:r>
          <w:rPr>
            <w:rStyle w:val="HTMLCode"/>
            <w:rFonts w:eastAsiaTheme="minorHAnsi"/>
            <w:lang w:val="en-US"/>
          </w:rPr>
          <w:t>server</w:t>
        </w:r>
        <w:r w:rsidRPr="00D3100D">
          <w:rPr>
            <w:rStyle w:val="HTMLCode"/>
            <w:rFonts w:eastAsiaTheme="minorHAnsi"/>
            <w:rPrChange w:id="556" w:author="Novoselov Alexander" w:date="2022-09-19T12:36:00Z">
              <w:rPr>
                <w:rStyle w:val="HTMLCode"/>
                <w:rFonts w:eastAsiaTheme="minorHAnsi"/>
                <w:lang w:val="en-US"/>
              </w:rPr>
            </w:rPrChange>
          </w:rPr>
          <w:t>, а также различные зависимости, которые он подтягивает к себе.</w:t>
        </w:r>
      </w:ins>
      <w:ins w:id="557" w:author="Novoselov Alexander" w:date="2022-09-19T12:37:00Z">
        <w:r w:rsidR="00A30321">
          <w:rPr>
            <w:rStyle w:val="HTMLCode"/>
            <w:rFonts w:eastAsiaTheme="minorHAnsi"/>
          </w:rPr>
          <w:t xml:space="preserve"> </w:t>
        </w:r>
        <w:r w:rsidR="00A30321" w:rsidRPr="00A30321">
          <w:rPr>
            <w:rStyle w:val="HTMLCode"/>
            <w:rFonts w:eastAsiaTheme="minorHAnsi"/>
            <w:b/>
            <w:rPrChange w:id="558" w:author="Novoselov Alexander" w:date="2022-09-19T12:38:00Z">
              <w:rPr>
                <w:rStyle w:val="HTMLCode"/>
                <w:rFonts w:eastAsiaTheme="minorHAnsi"/>
              </w:rPr>
            </w:rPrChange>
          </w:rPr>
          <w:t xml:space="preserve">Папку </w:t>
        </w:r>
        <w:r w:rsidR="00A30321" w:rsidRPr="00A30321">
          <w:rPr>
            <w:rStyle w:val="HTMLCode"/>
            <w:rFonts w:eastAsiaTheme="minorHAnsi"/>
            <w:b/>
            <w:lang w:val="en-US"/>
            <w:rPrChange w:id="559" w:author="Novoselov Alexander" w:date="2022-09-19T12:38:00Z">
              <w:rPr>
                <w:rStyle w:val="HTMLCode"/>
                <w:rFonts w:eastAsiaTheme="minorHAnsi"/>
                <w:lang w:val="en-US"/>
              </w:rPr>
            </w:rPrChange>
          </w:rPr>
          <w:t>node</w:t>
        </w:r>
        <w:r w:rsidR="00A30321" w:rsidRPr="00A30321">
          <w:rPr>
            <w:rStyle w:val="HTMLCode"/>
            <w:rFonts w:eastAsiaTheme="minorHAnsi"/>
            <w:b/>
            <w:rPrChange w:id="560" w:author="Novoselov Alexander" w:date="2022-09-19T12:38:00Z">
              <w:rPr>
                <w:rStyle w:val="HTMLCode"/>
                <w:rFonts w:eastAsiaTheme="minorHAnsi"/>
              </w:rPr>
            </w:rPrChange>
          </w:rPr>
          <w:t>_</w:t>
        </w:r>
        <w:r w:rsidR="00A30321" w:rsidRPr="00A30321">
          <w:rPr>
            <w:rStyle w:val="HTMLCode"/>
            <w:rFonts w:eastAsiaTheme="minorHAnsi"/>
            <w:b/>
            <w:lang w:val="en-US"/>
            <w:rPrChange w:id="561" w:author="Novoselov Alexander" w:date="2022-09-19T12:38:00Z">
              <w:rPr>
                <w:rStyle w:val="HTMLCode"/>
                <w:rFonts w:eastAsiaTheme="minorHAnsi"/>
                <w:lang w:val="en-US"/>
              </w:rPr>
            </w:rPrChange>
          </w:rPr>
          <w:t>modules</w:t>
        </w:r>
        <w:r w:rsidR="00A30321" w:rsidRPr="00A30321">
          <w:rPr>
            <w:rStyle w:val="HTMLCode"/>
            <w:rFonts w:eastAsiaTheme="minorHAnsi"/>
            <w:b/>
            <w:rPrChange w:id="562" w:author="Novoselov Alexander" w:date="2022-09-19T12:38:00Z">
              <w:rPr>
                <w:rStyle w:val="HTMLCode"/>
                <w:rFonts w:eastAsiaTheme="minorHAnsi"/>
              </w:rPr>
            </w:rPrChange>
          </w:rPr>
          <w:t xml:space="preserve"> нельзя трогать и что-то там изменять, копировать или сохранять!</w:t>
        </w:r>
        <w:r w:rsidR="00A30321">
          <w:rPr>
            <w:rStyle w:val="HTMLCode"/>
            <w:rFonts w:eastAsiaTheme="minorHAnsi"/>
          </w:rPr>
          <w:t xml:space="preserve"> Это </w:t>
        </w:r>
      </w:ins>
      <w:ins w:id="563" w:author="Novoselov Alexander" w:date="2022-09-19T12:38:00Z">
        <w:r w:rsidR="00A30321">
          <w:rPr>
            <w:rStyle w:val="HTMLCode"/>
            <w:rFonts w:eastAsiaTheme="minorHAnsi"/>
            <w:lang w:val="en-US"/>
          </w:rPr>
          <w:t xml:space="preserve">npm </w:t>
        </w:r>
        <w:r w:rsidR="00A30321">
          <w:rPr>
            <w:rStyle w:val="HTMLCode"/>
            <w:rFonts w:eastAsiaTheme="minorHAnsi"/>
          </w:rPr>
          <w:t>пакеты, которые работают</w:t>
        </w:r>
        <w:r w:rsidR="00A30321">
          <w:rPr>
            <w:rStyle w:val="HTMLCode"/>
            <w:rFonts w:eastAsiaTheme="minorHAnsi"/>
            <w:lang w:val="en-US"/>
          </w:rPr>
          <w:t xml:space="preserve"> </w:t>
        </w:r>
        <w:r w:rsidR="00A30321">
          <w:rPr>
            <w:rStyle w:val="HTMLCode"/>
            <w:rFonts w:eastAsiaTheme="minorHAnsi"/>
          </w:rPr>
          <w:t xml:space="preserve">непосредственно с </w:t>
        </w:r>
        <w:r w:rsidR="00A30321">
          <w:rPr>
            <w:rStyle w:val="HTMLCode"/>
            <w:rFonts w:eastAsiaTheme="minorHAnsi"/>
            <w:lang w:val="en-US"/>
          </w:rPr>
          <w:t>node-js</w:t>
        </w:r>
        <w:r w:rsidR="00A30321">
          <w:rPr>
            <w:rStyle w:val="HTMLCode"/>
            <w:rFonts w:eastAsiaTheme="minorHAnsi"/>
          </w:rPr>
          <w:t>.</w:t>
        </w:r>
      </w:ins>
    </w:p>
    <w:p w:rsidR="00741410" w:rsidRDefault="00741410" w:rsidP="00E35F9F">
      <w:pPr>
        <w:spacing w:line="360" w:lineRule="auto"/>
        <w:rPr>
          <w:ins w:id="564" w:author="Novoselov Alexander" w:date="2022-09-19T12:47:00Z"/>
          <w:rStyle w:val="HTMLCode"/>
          <w:rFonts w:eastAsiaTheme="minorHAnsi"/>
        </w:rPr>
        <w:pPrChange w:id="565" w:author="Novoselov Alexander" w:date="2022-09-19T12:26:00Z">
          <w:pPr>
            <w:spacing w:line="360" w:lineRule="auto"/>
          </w:pPr>
        </w:pPrChange>
      </w:pPr>
      <w:ins w:id="566" w:author="Novoselov Alexander" w:date="2022-09-19T12:40:00Z">
        <w:r>
          <w:rPr>
            <w:rStyle w:val="HTMLCode"/>
            <w:rFonts w:eastAsiaTheme="minorHAnsi"/>
          </w:rPr>
          <w:t>Па</w:t>
        </w:r>
      </w:ins>
      <w:ins w:id="567" w:author="Novoselov Alexander" w:date="2022-09-19T12:41:00Z">
        <w:r>
          <w:rPr>
            <w:rStyle w:val="HTMLCode"/>
            <w:rFonts w:eastAsiaTheme="minorHAnsi"/>
          </w:rPr>
          <w:t>п</w:t>
        </w:r>
      </w:ins>
      <w:ins w:id="568" w:author="Novoselov Alexander" w:date="2022-09-19T12:40:00Z">
        <w:r>
          <w:rPr>
            <w:rStyle w:val="HTMLCode"/>
            <w:rFonts w:eastAsiaTheme="minorHAnsi"/>
          </w:rPr>
          <w:t xml:space="preserve">ку </w:t>
        </w:r>
      </w:ins>
      <w:ins w:id="569" w:author="Novoselov Alexander" w:date="2022-09-19T12:41:00Z">
        <w:r>
          <w:rPr>
            <w:rStyle w:val="HTMLCode"/>
            <w:rFonts w:eastAsiaTheme="minorHAnsi"/>
            <w:lang w:val="en-US"/>
          </w:rPr>
          <w:t>node</w:t>
        </w:r>
        <w:r w:rsidRPr="005F0167">
          <w:rPr>
            <w:rStyle w:val="HTMLCode"/>
            <w:rFonts w:eastAsiaTheme="minorHAnsi"/>
          </w:rPr>
          <w:t>_</w:t>
        </w:r>
        <w:r>
          <w:rPr>
            <w:rStyle w:val="HTMLCode"/>
            <w:rFonts w:eastAsiaTheme="minorHAnsi"/>
            <w:lang w:val="en-US"/>
          </w:rPr>
          <w:t>modules</w:t>
        </w:r>
        <w:r>
          <w:rPr>
            <w:rStyle w:val="HTMLCode"/>
            <w:rFonts w:eastAsiaTheme="minorHAnsi"/>
          </w:rPr>
          <w:t xml:space="preserve"> не нужно пушить! Она может весить 300-500Мб. Прописываем ее в </w:t>
        </w:r>
        <w:r>
          <w:rPr>
            <w:rStyle w:val="HTMLCode"/>
            <w:rFonts w:eastAsiaTheme="minorHAnsi"/>
            <w:lang w:val="en-US"/>
          </w:rPr>
          <w:t>gitignore</w:t>
        </w:r>
        <w:r w:rsidRPr="00B80610">
          <w:rPr>
            <w:rStyle w:val="HTMLCode"/>
            <w:rFonts w:eastAsiaTheme="minorHAnsi"/>
            <w:rPrChange w:id="570" w:author="Novoselov Alexander" w:date="2022-09-19T12:43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</w:ins>
      <w:ins w:id="571" w:author="Novoselov Alexander" w:date="2022-09-19T12:43:00Z">
        <w:r w:rsidR="00B80610">
          <w:rPr>
            <w:rStyle w:val="HTMLCode"/>
            <w:rFonts w:eastAsiaTheme="minorHAnsi"/>
          </w:rPr>
          <w:t xml:space="preserve"> П.С. эту папку мы неудаляем вручную если захотим! Для этого есть специальная команда.</w:t>
        </w:r>
      </w:ins>
    </w:p>
    <w:p w:rsidR="00C81311" w:rsidRDefault="00C81311" w:rsidP="00E35F9F">
      <w:pPr>
        <w:spacing w:line="360" w:lineRule="auto"/>
        <w:rPr>
          <w:ins w:id="572" w:author="Novoselov Alexander" w:date="2022-09-19T12:50:00Z"/>
          <w:rStyle w:val="HTMLCode"/>
          <w:rFonts w:eastAsiaTheme="minorHAnsi"/>
          <w:lang w:val="en-US"/>
        </w:rPr>
        <w:pPrChange w:id="573" w:author="Novoselov Alexander" w:date="2022-09-19T12:26:00Z">
          <w:pPr>
            <w:spacing w:line="360" w:lineRule="auto"/>
          </w:pPr>
        </w:pPrChange>
      </w:pPr>
      <w:ins w:id="574" w:author="Novoselov Alexander" w:date="2022-09-19T12:47:00Z">
        <w:r>
          <w:rPr>
            <w:rStyle w:val="HTMLCode"/>
            <w:rFonts w:eastAsiaTheme="minorHAnsi"/>
          </w:rPr>
          <w:t xml:space="preserve">Когда другой пользователь скачает проект с удаленного репозитория, там не будет папки </w:t>
        </w:r>
        <w:r>
          <w:rPr>
            <w:rStyle w:val="HTMLCode"/>
            <w:rFonts w:eastAsiaTheme="minorHAnsi"/>
            <w:lang w:val="en-US"/>
          </w:rPr>
          <w:t>node</w:t>
        </w:r>
        <w:r w:rsidRPr="005F0167">
          <w:rPr>
            <w:rStyle w:val="HTMLCode"/>
            <w:rFonts w:eastAsiaTheme="minorHAnsi"/>
          </w:rPr>
          <w:t>_</w:t>
        </w:r>
        <w:r>
          <w:rPr>
            <w:rStyle w:val="HTMLCode"/>
            <w:rFonts w:eastAsiaTheme="minorHAnsi"/>
            <w:lang w:val="en-US"/>
          </w:rPr>
          <w:t>modules</w:t>
        </w:r>
        <w:r>
          <w:rPr>
            <w:rStyle w:val="HTMLCode"/>
            <w:rFonts w:eastAsiaTheme="minorHAnsi"/>
          </w:rPr>
          <w:t xml:space="preserve">. Но ему она нужна, так как он должен пользоваться всеми зависимостями. </w:t>
        </w:r>
      </w:ins>
      <w:ins w:id="575" w:author="Novoselov Alexander" w:date="2022-09-19T12:48:00Z">
        <w:r>
          <w:rPr>
            <w:rStyle w:val="HTMLCode"/>
            <w:rFonts w:eastAsiaTheme="minorHAnsi"/>
          </w:rPr>
          <w:t xml:space="preserve">Для этого есть команда </w:t>
        </w:r>
        <w:r>
          <w:rPr>
            <w:rStyle w:val="HTMLCode"/>
            <w:rFonts w:eastAsiaTheme="minorHAnsi"/>
            <w:lang w:val="en-US"/>
          </w:rPr>
          <w:t>npm</w:t>
        </w:r>
        <w:r w:rsidRPr="00C81311">
          <w:rPr>
            <w:rStyle w:val="HTMLCode"/>
            <w:rFonts w:eastAsiaTheme="minorHAnsi"/>
            <w:rPrChange w:id="576" w:author="Novoselov Alexander" w:date="2022-09-19T12:48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  <w:lang w:val="en-US"/>
          </w:rPr>
          <w:t>i</w:t>
        </w:r>
        <w:r w:rsidRPr="00C81311">
          <w:rPr>
            <w:rStyle w:val="HTMLCode"/>
            <w:rFonts w:eastAsiaTheme="minorHAnsi"/>
            <w:rPrChange w:id="577" w:author="Novoselov Alexander" w:date="2022-09-19T12:48:00Z">
              <w:rPr>
                <w:rStyle w:val="HTMLCode"/>
                <w:rFonts w:eastAsiaTheme="minorHAnsi"/>
                <w:lang w:val="en-US"/>
              </w:rPr>
            </w:rPrChange>
          </w:rPr>
          <w:t xml:space="preserve">. </w:t>
        </w:r>
        <w:r>
          <w:rPr>
            <w:rStyle w:val="HTMLCode"/>
            <w:rFonts w:eastAsiaTheme="minorHAnsi"/>
          </w:rPr>
          <w:t>Эта команда возьмет файл package</w:t>
        </w:r>
      </w:ins>
      <w:ins w:id="578" w:author="Novoselov Alexander" w:date="2022-09-19T12:49:00Z">
        <w:r w:rsidRPr="00C81311">
          <w:rPr>
            <w:rStyle w:val="HTMLCode"/>
            <w:rFonts w:eastAsiaTheme="minorHAnsi"/>
            <w:rPrChange w:id="579" w:author="Novoselov Alexander" w:date="2022-09-19T12:49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</w:ins>
      <w:ins w:id="580" w:author="Novoselov Alexander" w:date="2022-09-19T12:48:00Z">
        <w:r>
          <w:rPr>
            <w:rStyle w:val="HTMLCode"/>
            <w:rFonts w:eastAsiaTheme="minorHAnsi"/>
          </w:rPr>
          <w:t xml:space="preserve">json и установит пользователю все зависимости, которые прописаны в этом файле. </w:t>
        </w:r>
      </w:ins>
      <w:ins w:id="581" w:author="Novoselov Alexander" w:date="2022-09-19T12:49:00Z">
        <w:r>
          <w:rPr>
            <w:rStyle w:val="HTMLCode"/>
            <w:rFonts w:eastAsiaTheme="minorHAnsi"/>
          </w:rPr>
          <w:t xml:space="preserve">Главное чтобы был файл </w:t>
        </w:r>
        <w:r>
          <w:rPr>
            <w:rStyle w:val="HTMLCode"/>
            <w:rFonts w:eastAsiaTheme="minorHAnsi"/>
          </w:rPr>
          <w:t>package</w:t>
        </w:r>
        <w:r w:rsidRPr="005F0167">
          <w:rPr>
            <w:rStyle w:val="HTMLCode"/>
            <w:rFonts w:eastAsiaTheme="minorHAnsi"/>
          </w:rPr>
          <w:t>.</w:t>
        </w:r>
        <w:r>
          <w:rPr>
            <w:rStyle w:val="HTMLCode"/>
            <w:rFonts w:eastAsiaTheme="minorHAnsi"/>
          </w:rPr>
          <w:t>json</w:t>
        </w:r>
        <w:r>
          <w:rPr>
            <w:rStyle w:val="HTMLCode"/>
            <w:rFonts w:eastAsiaTheme="minorHAnsi"/>
            <w:lang w:val="en-US"/>
          </w:rPr>
          <w:t>.</w:t>
        </w:r>
      </w:ins>
    </w:p>
    <w:p w:rsidR="008878C7" w:rsidRDefault="008878C7" w:rsidP="00E35F9F">
      <w:pPr>
        <w:spacing w:line="360" w:lineRule="auto"/>
        <w:rPr>
          <w:ins w:id="582" w:author="Novoselov Alexander" w:date="2022-09-19T12:51:00Z"/>
          <w:rStyle w:val="HTMLCode"/>
          <w:rFonts w:eastAsiaTheme="minorHAnsi"/>
          <w:lang w:val="en-US"/>
        </w:rPr>
        <w:pPrChange w:id="583" w:author="Novoselov Alexander" w:date="2022-09-19T12:26:00Z">
          <w:pPr>
            <w:spacing w:line="360" w:lineRule="auto"/>
          </w:pPr>
        </w:pPrChange>
      </w:pPr>
    </w:p>
    <w:p w:rsidR="008878C7" w:rsidRDefault="008878C7" w:rsidP="00E35F9F">
      <w:pPr>
        <w:spacing w:line="360" w:lineRule="auto"/>
        <w:rPr>
          <w:ins w:id="584" w:author="Novoselov Alexander" w:date="2022-09-19T12:54:00Z"/>
          <w:rStyle w:val="HTMLCode"/>
          <w:rFonts w:eastAsiaTheme="minorHAnsi"/>
        </w:rPr>
        <w:pPrChange w:id="585" w:author="Novoselov Alexander" w:date="2022-09-19T12:26:00Z">
          <w:pPr>
            <w:spacing w:line="360" w:lineRule="auto"/>
          </w:pPr>
        </w:pPrChange>
      </w:pPr>
      <w:ins w:id="586" w:author="Novoselov Alexander" w:date="2022-09-19T12:51:00Z">
        <w:r>
          <w:rPr>
            <w:rStyle w:val="HTMLCode"/>
            <w:rFonts w:eastAsiaTheme="minorHAnsi"/>
          </w:rPr>
          <w:lastRenderedPageBreak/>
          <w:t xml:space="preserve">Также появился файл </w:t>
        </w:r>
        <w:r>
          <w:rPr>
            <w:rStyle w:val="HTMLCode"/>
            <w:rFonts w:eastAsiaTheme="minorHAnsi"/>
            <w:lang w:val="en-US"/>
          </w:rPr>
          <w:t>package</w:t>
        </w:r>
        <w:r w:rsidRPr="00E16ABA">
          <w:rPr>
            <w:rStyle w:val="HTMLCode"/>
            <w:rFonts w:eastAsiaTheme="minorHAnsi"/>
            <w:rPrChange w:id="587" w:author="Novoselov Alexander" w:date="2022-09-19T12:51:00Z">
              <w:rPr>
                <w:rStyle w:val="HTMLCode"/>
                <w:rFonts w:eastAsiaTheme="minorHAnsi"/>
                <w:lang w:val="en-US"/>
              </w:rPr>
            </w:rPrChange>
          </w:rPr>
          <w:t>-</w:t>
        </w:r>
        <w:r>
          <w:rPr>
            <w:rStyle w:val="HTMLCode"/>
            <w:rFonts w:eastAsiaTheme="minorHAnsi"/>
            <w:lang w:val="en-US"/>
          </w:rPr>
          <w:t>lock</w:t>
        </w:r>
        <w:r w:rsidRPr="00E16ABA">
          <w:rPr>
            <w:rStyle w:val="HTMLCode"/>
            <w:rFonts w:eastAsiaTheme="minorHAnsi"/>
            <w:rPrChange w:id="588" w:author="Novoselov Alexander" w:date="2022-09-19T12:51:00Z">
              <w:rPr>
                <w:rStyle w:val="HTMLCode"/>
                <w:rFonts w:eastAsiaTheme="minorHAnsi"/>
                <w:lang w:val="en-US"/>
              </w:rPr>
            </w:rPrChange>
          </w:rPr>
          <w:t>.</w:t>
        </w:r>
        <w:r>
          <w:rPr>
            <w:rStyle w:val="HTMLCode"/>
            <w:rFonts w:eastAsiaTheme="minorHAnsi"/>
            <w:lang w:val="en-US"/>
          </w:rPr>
          <w:t>json</w:t>
        </w:r>
      </w:ins>
      <w:ins w:id="589" w:author="Novoselov Alexander" w:date="2022-09-19T12:52:00Z">
        <w:r w:rsidR="00B21273" w:rsidRPr="00B21273">
          <w:rPr>
            <w:rStyle w:val="HTMLCode"/>
            <w:rFonts w:eastAsiaTheme="minorHAnsi"/>
            <w:rPrChange w:id="590" w:author="Novoselov Alexander" w:date="2022-09-19T12:52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B21273">
          <w:rPr>
            <w:rStyle w:val="HTMLCode"/>
            <w:rFonts w:eastAsiaTheme="minorHAnsi"/>
          </w:rPr>
          <w:t>–</w:t>
        </w:r>
        <w:r w:rsidR="00B21273" w:rsidRPr="00B21273">
          <w:rPr>
            <w:rStyle w:val="HTMLCode"/>
            <w:rFonts w:eastAsiaTheme="minorHAnsi"/>
            <w:rPrChange w:id="591" w:author="Novoselov Alexander" w:date="2022-09-19T12:52:00Z">
              <w:rPr>
                <w:rStyle w:val="HTMLCode"/>
                <w:rFonts w:eastAsiaTheme="minorHAnsi"/>
                <w:lang w:val="en-US"/>
              </w:rPr>
            </w:rPrChange>
          </w:rPr>
          <w:t xml:space="preserve"> тут </w:t>
        </w:r>
        <w:r w:rsidR="00B21273">
          <w:rPr>
            <w:rStyle w:val="HTMLCode"/>
            <w:rFonts w:eastAsiaTheme="minorHAnsi"/>
          </w:rPr>
          <w:t xml:space="preserve">записаны минизависимости длябольших пакетов, которые </w:t>
        </w:r>
      </w:ins>
      <w:ins w:id="592" w:author="Novoselov Alexander" w:date="2022-09-19T12:53:00Z">
        <w:r w:rsidR="00B21273">
          <w:rPr>
            <w:rStyle w:val="HTMLCode"/>
            <w:rFonts w:eastAsiaTheme="minorHAnsi"/>
          </w:rPr>
          <w:t>мы устанавливаем. Этот файл тоже не трогаем!</w:t>
        </w:r>
      </w:ins>
    </w:p>
    <w:p w:rsidR="00717FB5" w:rsidRDefault="00717FB5" w:rsidP="00E35F9F">
      <w:pPr>
        <w:spacing w:line="360" w:lineRule="auto"/>
        <w:rPr>
          <w:ins w:id="593" w:author="Novoselov Alexander" w:date="2022-09-19T12:54:00Z"/>
          <w:rStyle w:val="HTMLCode"/>
          <w:rFonts w:eastAsiaTheme="minorHAnsi"/>
        </w:rPr>
        <w:pPrChange w:id="594" w:author="Novoselov Alexander" w:date="2022-09-19T12:26:00Z">
          <w:pPr>
            <w:spacing w:line="360" w:lineRule="auto"/>
          </w:pPr>
        </w:pPrChange>
      </w:pPr>
    </w:p>
    <w:p w:rsidR="00717FB5" w:rsidRPr="00281F21" w:rsidRDefault="00717FB5" w:rsidP="00E35F9F">
      <w:pPr>
        <w:spacing w:line="360" w:lineRule="auto"/>
        <w:rPr>
          <w:ins w:id="595" w:author="Novoselov Alexander" w:date="2022-09-19T12:26:00Z"/>
          <w:rStyle w:val="HTMLCode"/>
          <w:rFonts w:eastAsiaTheme="minorHAnsi"/>
          <w:rPrChange w:id="596" w:author="Novoselov Alexander" w:date="2022-09-19T13:08:00Z">
            <w:rPr>
              <w:ins w:id="597" w:author="Novoselov Alexander" w:date="2022-09-19T12:26:00Z"/>
              <w:rStyle w:val="HTMLCode"/>
              <w:rFonts w:eastAsiaTheme="minorHAnsi"/>
            </w:rPr>
          </w:rPrChange>
        </w:rPr>
        <w:pPrChange w:id="598" w:author="Novoselov Alexander" w:date="2022-09-19T12:26:00Z">
          <w:pPr>
            <w:spacing w:line="360" w:lineRule="auto"/>
          </w:pPr>
        </w:pPrChange>
      </w:pPr>
      <w:ins w:id="599" w:author="Novoselov Alexander" w:date="2022-09-19T12:54:00Z">
        <w:r>
          <w:rPr>
            <w:rStyle w:val="HTMLCode"/>
            <w:rFonts w:eastAsiaTheme="minorHAnsi"/>
            <w:lang w:val="en-US"/>
          </w:rPr>
          <w:t>Json</w:t>
        </w:r>
        <w:r w:rsidRPr="00717FB5">
          <w:rPr>
            <w:rStyle w:val="HTMLCode"/>
            <w:rFonts w:eastAsiaTheme="minorHAnsi"/>
            <w:rPrChange w:id="600" w:author="Novoselov Alexander" w:date="2022-09-19T12:54:00Z">
              <w:rPr>
                <w:rStyle w:val="HTMLCode"/>
                <w:rFonts w:eastAsiaTheme="minorHAnsi"/>
                <w:lang w:val="en-US"/>
              </w:rPr>
            </w:rPrChange>
          </w:rPr>
          <w:t>-</w:t>
        </w:r>
        <w:r>
          <w:rPr>
            <w:rStyle w:val="HTMLCode"/>
            <w:rFonts w:eastAsiaTheme="minorHAnsi"/>
            <w:lang w:val="en-US"/>
          </w:rPr>
          <w:t>server</w:t>
        </w:r>
        <w:r w:rsidRPr="00717FB5">
          <w:rPr>
            <w:rStyle w:val="HTMLCode"/>
            <w:rFonts w:eastAsiaTheme="minorHAnsi"/>
            <w:rPrChange w:id="601" w:author="Novoselov Alexander" w:date="2022-09-19T12:54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 xml:space="preserve">– это простой сервер по работе с </w:t>
        </w:r>
        <w:r>
          <w:rPr>
            <w:rStyle w:val="HTMLCode"/>
            <w:rFonts w:eastAsiaTheme="minorHAnsi"/>
            <w:lang w:val="en-US"/>
          </w:rPr>
          <w:t>json</w:t>
        </w:r>
        <w:r w:rsidRPr="00717FB5">
          <w:rPr>
            <w:rStyle w:val="HTMLCode"/>
            <w:rFonts w:eastAsiaTheme="minorHAnsi"/>
            <w:rPrChange w:id="602" w:author="Novoselov Alexander" w:date="2022-09-19T12:54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>
          <w:rPr>
            <w:rStyle w:val="HTMLCode"/>
            <w:rFonts w:eastAsiaTheme="minorHAnsi"/>
          </w:rPr>
          <w:t>файлами</w:t>
        </w:r>
      </w:ins>
      <w:ins w:id="603" w:author="Novoselov Alexander" w:date="2022-09-19T12:55:00Z">
        <w:r w:rsidR="00EB1F59">
          <w:rPr>
            <w:rStyle w:val="HTMLCode"/>
            <w:rFonts w:eastAsiaTheme="minorHAnsi"/>
          </w:rPr>
          <w:t>, когда мы их можем использовать как маленькую БД.</w:t>
        </w:r>
      </w:ins>
      <w:ins w:id="604" w:author="Novoselov Alexander" w:date="2022-09-19T13:08:00Z">
        <w:r w:rsidR="00281F21">
          <w:rPr>
            <w:rStyle w:val="HTMLCode"/>
            <w:rFonts w:eastAsiaTheme="minorHAnsi"/>
          </w:rPr>
          <w:t xml:space="preserve"> Мы можем делать </w:t>
        </w:r>
        <w:r w:rsidR="00281F21">
          <w:rPr>
            <w:rStyle w:val="HTMLCode"/>
            <w:rFonts w:eastAsiaTheme="minorHAnsi"/>
            <w:lang w:val="en-US"/>
          </w:rPr>
          <w:t>post</w:t>
        </w:r>
        <w:r w:rsidR="00281F21" w:rsidRPr="00281F21">
          <w:rPr>
            <w:rStyle w:val="HTMLCode"/>
            <w:rFonts w:eastAsiaTheme="minorHAnsi"/>
            <w:rPrChange w:id="605" w:author="Novoselov Alexander" w:date="2022-09-19T13:08:00Z">
              <w:rPr>
                <w:rStyle w:val="HTMLCode"/>
                <w:rFonts w:eastAsiaTheme="minorHAnsi"/>
                <w:lang w:val="en-US"/>
              </w:rPr>
            </w:rPrChange>
          </w:rPr>
          <w:t xml:space="preserve"> </w:t>
        </w:r>
        <w:r w:rsidR="00281F21">
          <w:rPr>
            <w:rStyle w:val="HTMLCode"/>
            <w:rFonts w:eastAsiaTheme="minorHAnsi"/>
          </w:rPr>
          <w:t xml:space="preserve">запросы и организовывать их в правильные </w:t>
        </w:r>
        <w:r w:rsidR="00281F21">
          <w:rPr>
            <w:rStyle w:val="HTMLCode"/>
            <w:rFonts w:eastAsiaTheme="minorHAnsi"/>
            <w:lang w:val="en-US"/>
          </w:rPr>
          <w:t>json</w:t>
        </w:r>
        <w:r w:rsidR="00281F21" w:rsidRPr="00281F21">
          <w:rPr>
            <w:rStyle w:val="HTMLCode"/>
            <w:rFonts w:eastAsiaTheme="minorHAnsi"/>
            <w:rPrChange w:id="606" w:author="Novoselov Alexander" w:date="2022-09-19T13:08:00Z">
              <w:rPr>
                <w:rStyle w:val="HTMLCode"/>
                <w:rFonts w:eastAsiaTheme="minorHAnsi"/>
                <w:lang w:val="en-US"/>
              </w:rPr>
            </w:rPrChange>
          </w:rPr>
          <w:t xml:space="preserve"> файлы.</w:t>
        </w:r>
      </w:ins>
      <w:bookmarkStart w:id="607" w:name="_GoBack"/>
      <w:bookmarkEnd w:id="607"/>
    </w:p>
    <w:p w:rsidR="00E35F9F" w:rsidRDefault="00E35F9F" w:rsidP="003C61EE">
      <w:pPr>
        <w:pStyle w:val="ListParagraph"/>
        <w:spacing w:line="360" w:lineRule="auto"/>
        <w:rPr>
          <w:ins w:id="608" w:author="Novoselov Alexander" w:date="2022-09-19T12:26:00Z"/>
          <w:rStyle w:val="HTMLCode"/>
          <w:rFonts w:eastAsiaTheme="minorHAnsi"/>
        </w:rPr>
        <w:pPrChange w:id="609" w:author="Novoselov Alexander" w:date="2022-09-19T12:23:00Z">
          <w:pPr>
            <w:spacing w:line="360" w:lineRule="auto"/>
          </w:pPr>
        </w:pPrChange>
      </w:pPr>
    </w:p>
    <w:p w:rsidR="00E35F9F" w:rsidRPr="003C61EE" w:rsidRDefault="00E35F9F" w:rsidP="003C61EE">
      <w:pPr>
        <w:pStyle w:val="ListParagraph"/>
        <w:spacing w:line="360" w:lineRule="auto"/>
        <w:rPr>
          <w:ins w:id="610" w:author="Novoselov Alexander" w:date="2022-09-19T12:16:00Z"/>
          <w:rStyle w:val="HTMLCode"/>
          <w:rFonts w:eastAsiaTheme="minorHAnsi"/>
          <w:rPrChange w:id="611" w:author="Novoselov Alexander" w:date="2022-09-19T12:23:00Z">
            <w:rPr>
              <w:ins w:id="612" w:author="Novoselov Alexander" w:date="2022-09-19T12:16:00Z"/>
              <w:rStyle w:val="HTMLCode"/>
              <w:rFonts w:eastAsiaTheme="minorHAnsi"/>
            </w:rPr>
          </w:rPrChange>
        </w:rPr>
        <w:pPrChange w:id="613" w:author="Novoselov Alexander" w:date="2022-09-19T12:23:00Z">
          <w:pPr>
            <w:spacing w:line="360" w:lineRule="auto"/>
          </w:pPr>
        </w:pPrChange>
      </w:pPr>
    </w:p>
    <w:p w:rsidR="008D4746" w:rsidRPr="008D4746" w:rsidRDefault="008D4746" w:rsidP="004C611D">
      <w:pPr>
        <w:pStyle w:val="ListParagraph"/>
        <w:spacing w:line="360" w:lineRule="auto"/>
        <w:rPr>
          <w:ins w:id="614" w:author="Novoselov Alexander" w:date="2022-09-19T12:02:00Z"/>
          <w:rStyle w:val="HTMLCode"/>
          <w:rFonts w:eastAsiaTheme="minorHAnsi"/>
          <w:rPrChange w:id="615" w:author="Novoselov Alexander" w:date="2022-09-19T12:16:00Z">
            <w:rPr>
              <w:ins w:id="616" w:author="Novoselov Alexander" w:date="2022-09-19T12:02:00Z"/>
              <w:rStyle w:val="HTMLCode"/>
              <w:rFonts w:eastAsiaTheme="minorHAnsi"/>
            </w:rPr>
          </w:rPrChange>
        </w:rPr>
        <w:pPrChange w:id="617" w:author="Novoselov Alexander" w:date="2022-09-19T12:07:00Z">
          <w:pPr>
            <w:spacing w:line="360" w:lineRule="auto"/>
          </w:pPr>
        </w:pPrChange>
      </w:pPr>
    </w:p>
    <w:p w:rsidR="001149D0" w:rsidRPr="002C6825" w:rsidRDefault="001149D0" w:rsidP="00C87321">
      <w:pPr>
        <w:spacing w:line="360" w:lineRule="auto"/>
        <w:rPr>
          <w:ins w:id="618" w:author="Novoselov Alexander" w:date="2022-09-15T12:01:00Z"/>
          <w:rStyle w:val="HTMLCode"/>
          <w:rFonts w:eastAsiaTheme="minorHAnsi"/>
          <w:rPrChange w:id="619" w:author="Novoselov Alexander" w:date="2022-09-19T12:09:00Z">
            <w:rPr>
              <w:ins w:id="620" w:author="Novoselov Alexander" w:date="2022-09-15T12:01:00Z"/>
              <w:rStyle w:val="HTMLCode"/>
              <w:rFonts w:eastAsiaTheme="minorHAnsi"/>
              <w:lang w:val="en-US"/>
            </w:rPr>
          </w:rPrChange>
        </w:rPr>
      </w:pPr>
    </w:p>
    <w:p w:rsidR="009D3209" w:rsidRPr="002C6825" w:rsidDel="009D3209" w:rsidRDefault="009D3209" w:rsidP="00267E3B">
      <w:pPr>
        <w:spacing w:line="360" w:lineRule="auto"/>
        <w:rPr>
          <w:del w:id="621" w:author="Novoselov Alexander" w:date="2022-09-15T11:40:00Z"/>
          <w:rStyle w:val="HTMLCode"/>
          <w:rFonts w:eastAsiaTheme="minorHAnsi"/>
          <w:rPrChange w:id="622" w:author="Novoselov Alexander" w:date="2022-09-19T12:09:00Z">
            <w:rPr>
              <w:del w:id="623" w:author="Novoselov Alexander" w:date="2022-09-15T11:40:00Z"/>
              <w:rStyle w:val="HTMLCode"/>
              <w:rFonts w:eastAsiaTheme="minorHAnsi"/>
            </w:rPr>
          </w:rPrChange>
        </w:rPr>
      </w:pPr>
    </w:p>
    <w:p w:rsidR="00C42DA2" w:rsidRPr="002C6825" w:rsidRDefault="00C42DA2" w:rsidP="00D453C0">
      <w:pPr>
        <w:spacing w:line="360" w:lineRule="auto"/>
        <w:rPr>
          <w:rStyle w:val="HTMLCode"/>
          <w:rFonts w:eastAsiaTheme="minorHAnsi"/>
          <w:rPrChange w:id="624" w:author="Novoselov Alexander" w:date="2022-09-19T12:09:00Z">
            <w:rPr>
              <w:rStyle w:val="HTMLCode"/>
              <w:rFonts w:eastAsiaTheme="minorHAnsi"/>
            </w:rPr>
          </w:rPrChange>
        </w:rPr>
      </w:pPr>
    </w:p>
    <w:p w:rsidR="009466E5" w:rsidRPr="002C6825" w:rsidRDefault="009466E5" w:rsidP="00F02A74">
      <w:pPr>
        <w:spacing w:line="360" w:lineRule="auto"/>
        <w:rPr>
          <w:rStyle w:val="HTMLCode"/>
          <w:rFonts w:eastAsiaTheme="minorHAnsi"/>
          <w:rPrChange w:id="625" w:author="Novoselov Alexander" w:date="2022-09-19T12:09:00Z">
            <w:rPr>
              <w:rStyle w:val="HTMLCode"/>
              <w:rFonts w:eastAsiaTheme="minorHAnsi"/>
            </w:rPr>
          </w:rPrChange>
        </w:rPr>
      </w:pPr>
    </w:p>
    <w:p w:rsidR="0031709D" w:rsidRPr="002C6825" w:rsidRDefault="0031709D" w:rsidP="00F02A74">
      <w:pPr>
        <w:spacing w:line="360" w:lineRule="auto"/>
        <w:rPr>
          <w:rStyle w:val="HTMLCode"/>
          <w:rFonts w:eastAsiaTheme="minorHAnsi"/>
          <w:rPrChange w:id="626" w:author="Novoselov Alexander" w:date="2022-09-19T12:09:00Z">
            <w:rPr>
              <w:rStyle w:val="HTMLCode"/>
              <w:rFonts w:eastAsiaTheme="minorHAnsi"/>
            </w:rPr>
          </w:rPrChange>
        </w:rPr>
      </w:pPr>
    </w:p>
    <w:p w:rsidR="00785340" w:rsidRPr="002C6825" w:rsidRDefault="00785340" w:rsidP="004A1CC4">
      <w:pPr>
        <w:spacing w:line="360" w:lineRule="auto"/>
        <w:rPr>
          <w:rStyle w:val="HTMLCode"/>
          <w:rFonts w:eastAsiaTheme="minorHAnsi"/>
          <w:rPrChange w:id="627" w:author="Novoselov Alexander" w:date="2022-09-19T12:09:00Z">
            <w:rPr>
              <w:rStyle w:val="HTMLCode"/>
              <w:rFonts w:eastAsiaTheme="minorHAnsi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28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29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0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1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2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2C6825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3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4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5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6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7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8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39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FC2BA7" w:rsidRPr="002C6825" w:rsidRDefault="00FC2BA7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  <w:rPrChange w:id="640" w:author="Novoselov Alexander" w:date="2022-09-19T12:09:00Z">
            <w:rPr>
              <w:rStyle w:val="HTMLCode"/>
              <w:rFonts w:eastAsiaTheme="minorHAnsi"/>
              <w:b/>
              <w:sz w:val="36"/>
              <w:szCs w:val="36"/>
            </w:rPr>
          </w:rPrChange>
        </w:rPr>
      </w:pPr>
    </w:p>
    <w:p w:rsidR="00500CA1" w:rsidRPr="00500CA1" w:rsidRDefault="00500CA1" w:rsidP="00FC3275">
      <w:pPr>
        <w:pStyle w:val="ListParagraph"/>
        <w:spacing w:line="360" w:lineRule="auto"/>
        <w:rPr>
          <w:rStyle w:val="HTMLCode"/>
          <w:rFonts w:eastAsiaTheme="minorHAnsi"/>
          <w:b/>
          <w:sz w:val="36"/>
          <w:szCs w:val="36"/>
        </w:rPr>
      </w:pPr>
      <w:r w:rsidRPr="00500CA1">
        <w:rPr>
          <w:rStyle w:val="HTMLCode"/>
          <w:rFonts w:eastAsiaTheme="minorHAnsi"/>
          <w:b/>
          <w:sz w:val="36"/>
          <w:szCs w:val="36"/>
        </w:rPr>
        <w:t xml:space="preserve">Хорашая штука. Связь </w:t>
      </w:r>
      <w:r w:rsidRPr="00500CA1">
        <w:rPr>
          <w:rStyle w:val="HTMLCode"/>
          <w:rFonts w:eastAsiaTheme="minorHAnsi"/>
          <w:b/>
          <w:sz w:val="36"/>
          <w:szCs w:val="36"/>
          <w:lang w:val="en-US"/>
        </w:rPr>
        <w:t>JQuery</w:t>
      </w:r>
      <w:r w:rsidRPr="00500CA1">
        <w:rPr>
          <w:rStyle w:val="HTMLCode"/>
          <w:rFonts w:eastAsiaTheme="minorHAnsi"/>
          <w:b/>
          <w:sz w:val="36"/>
          <w:szCs w:val="36"/>
        </w:rPr>
        <w:t xml:space="preserve"> и </w:t>
      </w:r>
      <w:r w:rsidRPr="00500CA1">
        <w:rPr>
          <w:rStyle w:val="HTMLCode"/>
          <w:rFonts w:eastAsiaTheme="minorHAnsi"/>
          <w:b/>
          <w:sz w:val="36"/>
          <w:szCs w:val="36"/>
          <w:lang w:val="en-US"/>
        </w:rPr>
        <w:t>js</w:t>
      </w:r>
    </w:p>
    <w:p w:rsidR="00500CA1" w:rsidRPr="00500CA1" w:rsidRDefault="00500CA1" w:rsidP="00FC3275">
      <w:pPr>
        <w:pStyle w:val="ListParagraph"/>
        <w:spacing w:line="360" w:lineRule="auto"/>
        <w:rPr>
          <w:rStyle w:val="HTMLCode"/>
          <w:rFonts w:eastAsiaTheme="minorHAnsi"/>
        </w:rPr>
      </w:pPr>
      <w:r w:rsidRPr="00500CA1">
        <w:rPr>
          <w:rStyle w:val="HTMLCode"/>
          <w:rFonts w:eastAsiaTheme="minorHAnsi"/>
        </w:rPr>
        <w:lastRenderedPageBreak/>
        <w:t>https://only-to-top.ru/blog/coding/2019-09-24-jquery-to-js.html</w:t>
      </w:r>
    </w:p>
    <w:p w:rsidR="00FC3275" w:rsidRPr="00A53B04" w:rsidRDefault="00FC3275" w:rsidP="00FC3275">
      <w:pPr>
        <w:pStyle w:val="ListParagraph"/>
        <w:spacing w:line="360" w:lineRule="auto"/>
      </w:pPr>
    </w:p>
    <w:p w:rsidR="003A3033" w:rsidRPr="00A53B04" w:rsidRDefault="003A3033" w:rsidP="00DF4F31">
      <w:pPr>
        <w:spacing w:line="360" w:lineRule="auto"/>
      </w:pP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Как подключать js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Объявление переменных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Классификация типов данных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Простое общение с пользователем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Интерполяция ES6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Операторы в JS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Условия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Циклы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Функции, стрелочные функции.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Методы и свойства строк и чисел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Callback функции.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Объекты. Деструктуризация объектов.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Массивы и псевдомассивы.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Передача по ссылке или по значению, Spread оператор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Основы ООП, прототипно-ориентированное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Консоль разработчика, Breakpoints.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Динамическая типизация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</w:pPr>
      <w:r w:rsidRPr="00D25A2F">
        <w:t>Получение элементов со страницы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hd w:val="clear" w:color="auto" w:fill="FFFFFF"/>
        <w:spacing w:after="158" w:line="240" w:lineRule="auto"/>
      </w:pPr>
      <w:r w:rsidRPr="00D25A2F">
        <w:t>Действия с элементами на странице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События и их обработчики.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Навигация по DOM элементам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Работа с неоптимизированными страницами</w:t>
      </w:r>
    </w:p>
    <w:p w:rsidR="003A3033" w:rsidRPr="00D25A2F" w:rsidRDefault="003A3033" w:rsidP="003A3033">
      <w:pPr>
        <w:pStyle w:val="ListParagraph"/>
        <w:numPr>
          <w:ilvl w:val="0"/>
          <w:numId w:val="13"/>
        </w:numPr>
        <w:spacing w:line="360" w:lineRule="auto"/>
      </w:pPr>
      <w:r w:rsidRPr="00D25A2F">
        <w:t>События на мобильных устройствах</w:t>
      </w:r>
    </w:p>
    <w:p w:rsidR="003A3033" w:rsidRPr="009802C1" w:rsidRDefault="003A3033" w:rsidP="00DF4F31">
      <w:pPr>
        <w:spacing w:line="360" w:lineRule="auto"/>
      </w:pPr>
    </w:p>
    <w:p w:rsidR="00D3237B" w:rsidRPr="00AC37A4" w:rsidRDefault="00D3237B" w:rsidP="003F184A">
      <w:pPr>
        <w:spacing w:line="360" w:lineRule="auto"/>
      </w:pPr>
    </w:p>
    <w:p w:rsidR="00F07F2D" w:rsidRPr="00D3237B" w:rsidRDefault="00F07F2D">
      <w:pPr>
        <w:spacing w:line="360" w:lineRule="auto"/>
      </w:pPr>
    </w:p>
    <w:sectPr w:rsidR="00F07F2D" w:rsidRPr="00D323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1033D"/>
    <w:multiLevelType w:val="hybridMultilevel"/>
    <w:tmpl w:val="EB7C89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64A6A"/>
    <w:multiLevelType w:val="hybridMultilevel"/>
    <w:tmpl w:val="43EC4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23104"/>
    <w:multiLevelType w:val="multilevel"/>
    <w:tmpl w:val="5B565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F67075"/>
    <w:multiLevelType w:val="hybridMultilevel"/>
    <w:tmpl w:val="25B88F8A"/>
    <w:lvl w:ilvl="0" w:tplc="A5DA33D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F18B0"/>
    <w:multiLevelType w:val="hybridMultilevel"/>
    <w:tmpl w:val="CCF8C5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637C46"/>
    <w:multiLevelType w:val="hybridMultilevel"/>
    <w:tmpl w:val="D1BCCF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307CA7"/>
    <w:multiLevelType w:val="hybridMultilevel"/>
    <w:tmpl w:val="E2044D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5A091F"/>
    <w:multiLevelType w:val="hybridMultilevel"/>
    <w:tmpl w:val="3BA8FE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2945AC"/>
    <w:multiLevelType w:val="hybridMultilevel"/>
    <w:tmpl w:val="BB040F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2B7400"/>
    <w:multiLevelType w:val="hybridMultilevel"/>
    <w:tmpl w:val="D39CA6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AA0777"/>
    <w:multiLevelType w:val="hybridMultilevel"/>
    <w:tmpl w:val="36F6C9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31B76"/>
    <w:multiLevelType w:val="multilevel"/>
    <w:tmpl w:val="7BA02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80509A"/>
    <w:multiLevelType w:val="multilevel"/>
    <w:tmpl w:val="D4C4F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FA6315"/>
    <w:multiLevelType w:val="hybridMultilevel"/>
    <w:tmpl w:val="0E425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172B38"/>
    <w:multiLevelType w:val="hybridMultilevel"/>
    <w:tmpl w:val="099606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88390E"/>
    <w:multiLevelType w:val="hybridMultilevel"/>
    <w:tmpl w:val="E8C46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77770F"/>
    <w:multiLevelType w:val="hybridMultilevel"/>
    <w:tmpl w:val="4A18F0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D901EC"/>
    <w:multiLevelType w:val="hybridMultilevel"/>
    <w:tmpl w:val="9886F5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DF7EE2"/>
    <w:multiLevelType w:val="multilevel"/>
    <w:tmpl w:val="E5C2E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202A4B"/>
    <w:multiLevelType w:val="hybridMultilevel"/>
    <w:tmpl w:val="77D24E18"/>
    <w:lvl w:ilvl="0" w:tplc="60BEDA6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7E1690"/>
    <w:multiLevelType w:val="hybridMultilevel"/>
    <w:tmpl w:val="1A4C4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CF3B53"/>
    <w:multiLevelType w:val="multilevel"/>
    <w:tmpl w:val="42D8B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9939B3"/>
    <w:multiLevelType w:val="hybridMultilevel"/>
    <w:tmpl w:val="8A4C0B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B94DC2"/>
    <w:multiLevelType w:val="hybridMultilevel"/>
    <w:tmpl w:val="C8D66D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5"/>
  </w:num>
  <w:num w:numId="4">
    <w:abstractNumId w:val="6"/>
  </w:num>
  <w:num w:numId="5">
    <w:abstractNumId w:val="10"/>
  </w:num>
  <w:num w:numId="6">
    <w:abstractNumId w:val="22"/>
  </w:num>
  <w:num w:numId="7">
    <w:abstractNumId w:val="16"/>
  </w:num>
  <w:num w:numId="8">
    <w:abstractNumId w:val="9"/>
  </w:num>
  <w:num w:numId="9">
    <w:abstractNumId w:val="13"/>
  </w:num>
  <w:num w:numId="10">
    <w:abstractNumId w:val="8"/>
  </w:num>
  <w:num w:numId="11">
    <w:abstractNumId w:val="7"/>
  </w:num>
  <w:num w:numId="12">
    <w:abstractNumId w:val="4"/>
  </w:num>
  <w:num w:numId="13">
    <w:abstractNumId w:val="0"/>
  </w:num>
  <w:num w:numId="14">
    <w:abstractNumId w:val="14"/>
  </w:num>
  <w:num w:numId="15">
    <w:abstractNumId w:val="12"/>
  </w:num>
  <w:num w:numId="16">
    <w:abstractNumId w:val="18"/>
  </w:num>
  <w:num w:numId="17">
    <w:abstractNumId w:val="21"/>
  </w:num>
  <w:num w:numId="18">
    <w:abstractNumId w:val="1"/>
  </w:num>
  <w:num w:numId="19">
    <w:abstractNumId w:val="11"/>
  </w:num>
  <w:num w:numId="20">
    <w:abstractNumId w:val="2"/>
  </w:num>
  <w:num w:numId="21">
    <w:abstractNumId w:val="3"/>
  </w:num>
  <w:num w:numId="22">
    <w:abstractNumId w:val="20"/>
  </w:num>
  <w:num w:numId="23">
    <w:abstractNumId w:val="19"/>
  </w:num>
  <w:num w:numId="24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ovoselov Alexander">
    <w15:presenceInfo w15:providerId="AD" w15:userId="S-1-5-21-1315611176-3582153996-3485930028-162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42E"/>
    <w:rsid w:val="000006A3"/>
    <w:rsid w:val="000015B0"/>
    <w:rsid w:val="00011278"/>
    <w:rsid w:val="000112C4"/>
    <w:rsid w:val="00013CB6"/>
    <w:rsid w:val="00013E67"/>
    <w:rsid w:val="00015EC4"/>
    <w:rsid w:val="00016C24"/>
    <w:rsid w:val="000171DB"/>
    <w:rsid w:val="00017687"/>
    <w:rsid w:val="000200C3"/>
    <w:rsid w:val="00026BF1"/>
    <w:rsid w:val="00027E91"/>
    <w:rsid w:val="00030870"/>
    <w:rsid w:val="00030EFB"/>
    <w:rsid w:val="00036390"/>
    <w:rsid w:val="00040D75"/>
    <w:rsid w:val="000479EC"/>
    <w:rsid w:val="00047C1F"/>
    <w:rsid w:val="000514EB"/>
    <w:rsid w:val="00060CCD"/>
    <w:rsid w:val="000614DE"/>
    <w:rsid w:val="00064005"/>
    <w:rsid w:val="00065A3D"/>
    <w:rsid w:val="00065B4B"/>
    <w:rsid w:val="00065E22"/>
    <w:rsid w:val="00066849"/>
    <w:rsid w:val="00067A61"/>
    <w:rsid w:val="00067B0E"/>
    <w:rsid w:val="00067F54"/>
    <w:rsid w:val="00071D1B"/>
    <w:rsid w:val="00074AB6"/>
    <w:rsid w:val="0007507F"/>
    <w:rsid w:val="0007524D"/>
    <w:rsid w:val="00086E19"/>
    <w:rsid w:val="00091F55"/>
    <w:rsid w:val="000979CC"/>
    <w:rsid w:val="000A3547"/>
    <w:rsid w:val="000A391C"/>
    <w:rsid w:val="000A693F"/>
    <w:rsid w:val="000B292F"/>
    <w:rsid w:val="000B6413"/>
    <w:rsid w:val="000B684F"/>
    <w:rsid w:val="000B69D0"/>
    <w:rsid w:val="000B6DB4"/>
    <w:rsid w:val="000C286E"/>
    <w:rsid w:val="000C7C7A"/>
    <w:rsid w:val="000D26E4"/>
    <w:rsid w:val="000D4C06"/>
    <w:rsid w:val="000E174A"/>
    <w:rsid w:val="000E3740"/>
    <w:rsid w:val="000E68B3"/>
    <w:rsid w:val="000F0102"/>
    <w:rsid w:val="000F11EB"/>
    <w:rsid w:val="000F26A1"/>
    <w:rsid w:val="000F3509"/>
    <w:rsid w:val="000F3564"/>
    <w:rsid w:val="000F6AD9"/>
    <w:rsid w:val="000F6B6F"/>
    <w:rsid w:val="00100D24"/>
    <w:rsid w:val="00101D63"/>
    <w:rsid w:val="001034E9"/>
    <w:rsid w:val="00106D06"/>
    <w:rsid w:val="00110517"/>
    <w:rsid w:val="00113633"/>
    <w:rsid w:val="001149D0"/>
    <w:rsid w:val="00120D82"/>
    <w:rsid w:val="001217E4"/>
    <w:rsid w:val="001244F5"/>
    <w:rsid w:val="00124896"/>
    <w:rsid w:val="00126B01"/>
    <w:rsid w:val="00130D97"/>
    <w:rsid w:val="00131C57"/>
    <w:rsid w:val="00133605"/>
    <w:rsid w:val="00133DCD"/>
    <w:rsid w:val="001345BD"/>
    <w:rsid w:val="00136A29"/>
    <w:rsid w:val="00136DD9"/>
    <w:rsid w:val="00141D54"/>
    <w:rsid w:val="00141F86"/>
    <w:rsid w:val="00142CC7"/>
    <w:rsid w:val="0014453A"/>
    <w:rsid w:val="0014591B"/>
    <w:rsid w:val="0014773E"/>
    <w:rsid w:val="00150845"/>
    <w:rsid w:val="00151FD0"/>
    <w:rsid w:val="00152473"/>
    <w:rsid w:val="001551B7"/>
    <w:rsid w:val="00156AF2"/>
    <w:rsid w:val="00160481"/>
    <w:rsid w:val="00162894"/>
    <w:rsid w:val="0016335F"/>
    <w:rsid w:val="00164233"/>
    <w:rsid w:val="00165514"/>
    <w:rsid w:val="001659D7"/>
    <w:rsid w:val="00165BD3"/>
    <w:rsid w:val="00167854"/>
    <w:rsid w:val="00167B46"/>
    <w:rsid w:val="001712C1"/>
    <w:rsid w:val="001738B3"/>
    <w:rsid w:val="001774FA"/>
    <w:rsid w:val="00180186"/>
    <w:rsid w:val="00180FE8"/>
    <w:rsid w:val="00182AF6"/>
    <w:rsid w:val="0018622E"/>
    <w:rsid w:val="001918E8"/>
    <w:rsid w:val="00192297"/>
    <w:rsid w:val="001926E5"/>
    <w:rsid w:val="001930BA"/>
    <w:rsid w:val="00193236"/>
    <w:rsid w:val="00196A23"/>
    <w:rsid w:val="001A07B1"/>
    <w:rsid w:val="001A1BF8"/>
    <w:rsid w:val="001A2F03"/>
    <w:rsid w:val="001A44EF"/>
    <w:rsid w:val="001A50B1"/>
    <w:rsid w:val="001A6E89"/>
    <w:rsid w:val="001A725D"/>
    <w:rsid w:val="001B1351"/>
    <w:rsid w:val="001B28B2"/>
    <w:rsid w:val="001B2902"/>
    <w:rsid w:val="001B37F4"/>
    <w:rsid w:val="001B4DDD"/>
    <w:rsid w:val="001B60F6"/>
    <w:rsid w:val="001B6B3D"/>
    <w:rsid w:val="001C1FD5"/>
    <w:rsid w:val="001C2620"/>
    <w:rsid w:val="001C580D"/>
    <w:rsid w:val="001C7F4B"/>
    <w:rsid w:val="001D1351"/>
    <w:rsid w:val="001D2911"/>
    <w:rsid w:val="001D54DF"/>
    <w:rsid w:val="001D5F7F"/>
    <w:rsid w:val="001D7803"/>
    <w:rsid w:val="001E0FE6"/>
    <w:rsid w:val="001E1C1B"/>
    <w:rsid w:val="001E3F2D"/>
    <w:rsid w:val="001F1C77"/>
    <w:rsid w:val="001F22B8"/>
    <w:rsid w:val="001F34BD"/>
    <w:rsid w:val="002028EC"/>
    <w:rsid w:val="00203BAD"/>
    <w:rsid w:val="002102F7"/>
    <w:rsid w:val="00212404"/>
    <w:rsid w:val="0021547F"/>
    <w:rsid w:val="00216018"/>
    <w:rsid w:val="00216C76"/>
    <w:rsid w:val="0021731A"/>
    <w:rsid w:val="00217647"/>
    <w:rsid w:val="0022014C"/>
    <w:rsid w:val="00220D89"/>
    <w:rsid w:val="00221892"/>
    <w:rsid w:val="0022206B"/>
    <w:rsid w:val="00226D33"/>
    <w:rsid w:val="00230F26"/>
    <w:rsid w:val="00231FDA"/>
    <w:rsid w:val="002345B5"/>
    <w:rsid w:val="0023535D"/>
    <w:rsid w:val="0023649C"/>
    <w:rsid w:val="00236D46"/>
    <w:rsid w:val="002379F0"/>
    <w:rsid w:val="00243B00"/>
    <w:rsid w:val="00245D96"/>
    <w:rsid w:val="00251B42"/>
    <w:rsid w:val="00255BC9"/>
    <w:rsid w:val="00256051"/>
    <w:rsid w:val="002569E9"/>
    <w:rsid w:val="00256A33"/>
    <w:rsid w:val="00260C13"/>
    <w:rsid w:val="00261680"/>
    <w:rsid w:val="00265746"/>
    <w:rsid w:val="00267E3B"/>
    <w:rsid w:val="00270355"/>
    <w:rsid w:val="00270EFD"/>
    <w:rsid w:val="00271205"/>
    <w:rsid w:val="002714EE"/>
    <w:rsid w:val="0027177E"/>
    <w:rsid w:val="00272071"/>
    <w:rsid w:val="002735C9"/>
    <w:rsid w:val="00277F0A"/>
    <w:rsid w:val="00281F21"/>
    <w:rsid w:val="002829AD"/>
    <w:rsid w:val="002831DD"/>
    <w:rsid w:val="00286763"/>
    <w:rsid w:val="00290C17"/>
    <w:rsid w:val="002919F3"/>
    <w:rsid w:val="00292245"/>
    <w:rsid w:val="002A0985"/>
    <w:rsid w:val="002A34D9"/>
    <w:rsid w:val="002A4BCD"/>
    <w:rsid w:val="002A69D5"/>
    <w:rsid w:val="002A736B"/>
    <w:rsid w:val="002A79BB"/>
    <w:rsid w:val="002B56C9"/>
    <w:rsid w:val="002B72DB"/>
    <w:rsid w:val="002B7FBF"/>
    <w:rsid w:val="002C0164"/>
    <w:rsid w:val="002C2A61"/>
    <w:rsid w:val="002C3DB6"/>
    <w:rsid w:val="002C5A3C"/>
    <w:rsid w:val="002C6825"/>
    <w:rsid w:val="002D2832"/>
    <w:rsid w:val="002D2AC0"/>
    <w:rsid w:val="002D30DA"/>
    <w:rsid w:val="002D44AC"/>
    <w:rsid w:val="002D53E5"/>
    <w:rsid w:val="002E242E"/>
    <w:rsid w:val="002E339D"/>
    <w:rsid w:val="002E470C"/>
    <w:rsid w:val="002E531F"/>
    <w:rsid w:val="002E54F2"/>
    <w:rsid w:val="002F1B42"/>
    <w:rsid w:val="002F35BB"/>
    <w:rsid w:val="002F5555"/>
    <w:rsid w:val="002F5D96"/>
    <w:rsid w:val="002F67A1"/>
    <w:rsid w:val="002F792D"/>
    <w:rsid w:val="00302091"/>
    <w:rsid w:val="003061D3"/>
    <w:rsid w:val="00311371"/>
    <w:rsid w:val="00315498"/>
    <w:rsid w:val="0031709D"/>
    <w:rsid w:val="00317C4B"/>
    <w:rsid w:val="00317CCA"/>
    <w:rsid w:val="00320F79"/>
    <w:rsid w:val="00321AEF"/>
    <w:rsid w:val="0032457A"/>
    <w:rsid w:val="00324C99"/>
    <w:rsid w:val="00324E88"/>
    <w:rsid w:val="00326628"/>
    <w:rsid w:val="00326F9C"/>
    <w:rsid w:val="0032780B"/>
    <w:rsid w:val="0033455C"/>
    <w:rsid w:val="003349D9"/>
    <w:rsid w:val="00340A23"/>
    <w:rsid w:val="003430E0"/>
    <w:rsid w:val="00344951"/>
    <w:rsid w:val="00346ED4"/>
    <w:rsid w:val="00347376"/>
    <w:rsid w:val="00350834"/>
    <w:rsid w:val="00355CE3"/>
    <w:rsid w:val="003637CB"/>
    <w:rsid w:val="00363923"/>
    <w:rsid w:val="00365CD7"/>
    <w:rsid w:val="00370BA1"/>
    <w:rsid w:val="0037111A"/>
    <w:rsid w:val="003716E5"/>
    <w:rsid w:val="0037584A"/>
    <w:rsid w:val="00382C12"/>
    <w:rsid w:val="0038373F"/>
    <w:rsid w:val="00384869"/>
    <w:rsid w:val="0038501F"/>
    <w:rsid w:val="0038725F"/>
    <w:rsid w:val="00387D12"/>
    <w:rsid w:val="00395BDB"/>
    <w:rsid w:val="003A294F"/>
    <w:rsid w:val="003A3033"/>
    <w:rsid w:val="003A3D5A"/>
    <w:rsid w:val="003A420B"/>
    <w:rsid w:val="003A7A7C"/>
    <w:rsid w:val="003B3F15"/>
    <w:rsid w:val="003B6B8B"/>
    <w:rsid w:val="003C4F1E"/>
    <w:rsid w:val="003C537E"/>
    <w:rsid w:val="003C61EE"/>
    <w:rsid w:val="003D61DF"/>
    <w:rsid w:val="003E2470"/>
    <w:rsid w:val="003E7120"/>
    <w:rsid w:val="003E7197"/>
    <w:rsid w:val="003F184A"/>
    <w:rsid w:val="003F1C08"/>
    <w:rsid w:val="003F1CF9"/>
    <w:rsid w:val="003F3BCE"/>
    <w:rsid w:val="003F5D94"/>
    <w:rsid w:val="003F6DE6"/>
    <w:rsid w:val="003F7B2C"/>
    <w:rsid w:val="00400DD7"/>
    <w:rsid w:val="00401876"/>
    <w:rsid w:val="004033F8"/>
    <w:rsid w:val="004060F1"/>
    <w:rsid w:val="004061FB"/>
    <w:rsid w:val="004073E8"/>
    <w:rsid w:val="00407B89"/>
    <w:rsid w:val="00415210"/>
    <w:rsid w:val="00417249"/>
    <w:rsid w:val="00422E8E"/>
    <w:rsid w:val="00423A3E"/>
    <w:rsid w:val="00424752"/>
    <w:rsid w:val="00426BAA"/>
    <w:rsid w:val="004278E9"/>
    <w:rsid w:val="00427920"/>
    <w:rsid w:val="00427B94"/>
    <w:rsid w:val="00431DF4"/>
    <w:rsid w:val="004326C8"/>
    <w:rsid w:val="00432AC2"/>
    <w:rsid w:val="00432D27"/>
    <w:rsid w:val="00432FC5"/>
    <w:rsid w:val="004528E9"/>
    <w:rsid w:val="00452B64"/>
    <w:rsid w:val="00453C29"/>
    <w:rsid w:val="004546C5"/>
    <w:rsid w:val="00460FF7"/>
    <w:rsid w:val="004675A2"/>
    <w:rsid w:val="00475BA5"/>
    <w:rsid w:val="00477343"/>
    <w:rsid w:val="004777D3"/>
    <w:rsid w:val="00484B8F"/>
    <w:rsid w:val="00490ECC"/>
    <w:rsid w:val="0049492D"/>
    <w:rsid w:val="0049620F"/>
    <w:rsid w:val="0049722E"/>
    <w:rsid w:val="004A1689"/>
    <w:rsid w:val="004A1CC4"/>
    <w:rsid w:val="004A2A38"/>
    <w:rsid w:val="004A3A19"/>
    <w:rsid w:val="004A4D20"/>
    <w:rsid w:val="004A5024"/>
    <w:rsid w:val="004B1906"/>
    <w:rsid w:val="004B2A91"/>
    <w:rsid w:val="004B45D8"/>
    <w:rsid w:val="004B5E68"/>
    <w:rsid w:val="004B6E76"/>
    <w:rsid w:val="004B7E0F"/>
    <w:rsid w:val="004C1D61"/>
    <w:rsid w:val="004C3E61"/>
    <w:rsid w:val="004C43CE"/>
    <w:rsid w:val="004C523D"/>
    <w:rsid w:val="004C602C"/>
    <w:rsid w:val="004C611D"/>
    <w:rsid w:val="004C6E6B"/>
    <w:rsid w:val="004D2C5E"/>
    <w:rsid w:val="004D5356"/>
    <w:rsid w:val="004D544E"/>
    <w:rsid w:val="004D555D"/>
    <w:rsid w:val="004E1E19"/>
    <w:rsid w:val="004E3330"/>
    <w:rsid w:val="004E570C"/>
    <w:rsid w:val="004E5CE5"/>
    <w:rsid w:val="004E5FB6"/>
    <w:rsid w:val="004F03C5"/>
    <w:rsid w:val="004F15B7"/>
    <w:rsid w:val="004F1B39"/>
    <w:rsid w:val="004F3056"/>
    <w:rsid w:val="004F3325"/>
    <w:rsid w:val="004F4F9E"/>
    <w:rsid w:val="004F5A84"/>
    <w:rsid w:val="00500CA1"/>
    <w:rsid w:val="00501572"/>
    <w:rsid w:val="005033F2"/>
    <w:rsid w:val="005037E3"/>
    <w:rsid w:val="00504EE2"/>
    <w:rsid w:val="005052FA"/>
    <w:rsid w:val="005100FB"/>
    <w:rsid w:val="00512824"/>
    <w:rsid w:val="00514AE0"/>
    <w:rsid w:val="0051500C"/>
    <w:rsid w:val="00517D35"/>
    <w:rsid w:val="00517FEF"/>
    <w:rsid w:val="00524BCB"/>
    <w:rsid w:val="005260E1"/>
    <w:rsid w:val="00530DDA"/>
    <w:rsid w:val="005316C8"/>
    <w:rsid w:val="005336E3"/>
    <w:rsid w:val="005351DF"/>
    <w:rsid w:val="00535D25"/>
    <w:rsid w:val="00543643"/>
    <w:rsid w:val="00544420"/>
    <w:rsid w:val="0054503F"/>
    <w:rsid w:val="00546C4F"/>
    <w:rsid w:val="00547C68"/>
    <w:rsid w:val="00550FCF"/>
    <w:rsid w:val="00551A76"/>
    <w:rsid w:val="00552B41"/>
    <w:rsid w:val="00556CC9"/>
    <w:rsid w:val="005571DC"/>
    <w:rsid w:val="005609D1"/>
    <w:rsid w:val="00561164"/>
    <w:rsid w:val="00561BB4"/>
    <w:rsid w:val="00563C20"/>
    <w:rsid w:val="00564491"/>
    <w:rsid w:val="005664D0"/>
    <w:rsid w:val="00571F10"/>
    <w:rsid w:val="0057215D"/>
    <w:rsid w:val="00572AE3"/>
    <w:rsid w:val="00573F48"/>
    <w:rsid w:val="00574512"/>
    <w:rsid w:val="00574823"/>
    <w:rsid w:val="005800D0"/>
    <w:rsid w:val="0058076F"/>
    <w:rsid w:val="00585626"/>
    <w:rsid w:val="005870BF"/>
    <w:rsid w:val="0058753C"/>
    <w:rsid w:val="00594B95"/>
    <w:rsid w:val="0059520A"/>
    <w:rsid w:val="0059580A"/>
    <w:rsid w:val="00597F85"/>
    <w:rsid w:val="005A1294"/>
    <w:rsid w:val="005A3CDD"/>
    <w:rsid w:val="005A3E16"/>
    <w:rsid w:val="005A4914"/>
    <w:rsid w:val="005A67AF"/>
    <w:rsid w:val="005B540C"/>
    <w:rsid w:val="005B6CE2"/>
    <w:rsid w:val="005B7958"/>
    <w:rsid w:val="005C179D"/>
    <w:rsid w:val="005C47B2"/>
    <w:rsid w:val="005D084B"/>
    <w:rsid w:val="005D1714"/>
    <w:rsid w:val="005D5F5D"/>
    <w:rsid w:val="005D6814"/>
    <w:rsid w:val="005D7CF6"/>
    <w:rsid w:val="005E42C6"/>
    <w:rsid w:val="005E4EF2"/>
    <w:rsid w:val="005E6143"/>
    <w:rsid w:val="005F0CDB"/>
    <w:rsid w:val="005F4910"/>
    <w:rsid w:val="005F5A10"/>
    <w:rsid w:val="00601384"/>
    <w:rsid w:val="00603A87"/>
    <w:rsid w:val="00603EB8"/>
    <w:rsid w:val="00605233"/>
    <w:rsid w:val="00605CAA"/>
    <w:rsid w:val="006067D9"/>
    <w:rsid w:val="0060693E"/>
    <w:rsid w:val="006076D8"/>
    <w:rsid w:val="00612746"/>
    <w:rsid w:val="00625D42"/>
    <w:rsid w:val="00631DF6"/>
    <w:rsid w:val="006328B1"/>
    <w:rsid w:val="006336FE"/>
    <w:rsid w:val="00633A8C"/>
    <w:rsid w:val="00640D6A"/>
    <w:rsid w:val="006413F0"/>
    <w:rsid w:val="006413F5"/>
    <w:rsid w:val="0064198A"/>
    <w:rsid w:val="006459EF"/>
    <w:rsid w:val="006468BB"/>
    <w:rsid w:val="0065006F"/>
    <w:rsid w:val="00650422"/>
    <w:rsid w:val="0065248B"/>
    <w:rsid w:val="0065374F"/>
    <w:rsid w:val="00653967"/>
    <w:rsid w:val="0065425B"/>
    <w:rsid w:val="006552EC"/>
    <w:rsid w:val="006556E5"/>
    <w:rsid w:val="00656B00"/>
    <w:rsid w:val="00660276"/>
    <w:rsid w:val="00661AA9"/>
    <w:rsid w:val="0067099B"/>
    <w:rsid w:val="006776EF"/>
    <w:rsid w:val="00677BBB"/>
    <w:rsid w:val="00681B98"/>
    <w:rsid w:val="0069022C"/>
    <w:rsid w:val="00690E98"/>
    <w:rsid w:val="00691C12"/>
    <w:rsid w:val="00691DE9"/>
    <w:rsid w:val="006A1BBC"/>
    <w:rsid w:val="006A2DAF"/>
    <w:rsid w:val="006A404A"/>
    <w:rsid w:val="006A4229"/>
    <w:rsid w:val="006A481C"/>
    <w:rsid w:val="006A4F9B"/>
    <w:rsid w:val="006A6D66"/>
    <w:rsid w:val="006B0230"/>
    <w:rsid w:val="006B0F6C"/>
    <w:rsid w:val="006B1D84"/>
    <w:rsid w:val="006B2878"/>
    <w:rsid w:val="006B3B01"/>
    <w:rsid w:val="006B3E28"/>
    <w:rsid w:val="006B5505"/>
    <w:rsid w:val="006B614F"/>
    <w:rsid w:val="006B6541"/>
    <w:rsid w:val="006B66FF"/>
    <w:rsid w:val="006C28C0"/>
    <w:rsid w:val="006C3556"/>
    <w:rsid w:val="006C5CA8"/>
    <w:rsid w:val="006D2BE4"/>
    <w:rsid w:val="006D3BF3"/>
    <w:rsid w:val="006D42D3"/>
    <w:rsid w:val="006D5D34"/>
    <w:rsid w:val="006D7005"/>
    <w:rsid w:val="006E0232"/>
    <w:rsid w:val="006E11BF"/>
    <w:rsid w:val="006E41F7"/>
    <w:rsid w:val="006E6FB3"/>
    <w:rsid w:val="006F05FD"/>
    <w:rsid w:val="006F71CB"/>
    <w:rsid w:val="0070181D"/>
    <w:rsid w:val="007044AA"/>
    <w:rsid w:val="00705861"/>
    <w:rsid w:val="0071169E"/>
    <w:rsid w:val="00712331"/>
    <w:rsid w:val="00715615"/>
    <w:rsid w:val="00716A81"/>
    <w:rsid w:val="00716D07"/>
    <w:rsid w:val="00717FB5"/>
    <w:rsid w:val="007227AE"/>
    <w:rsid w:val="0072292A"/>
    <w:rsid w:val="007252D0"/>
    <w:rsid w:val="00726CB0"/>
    <w:rsid w:val="0073152F"/>
    <w:rsid w:val="00732970"/>
    <w:rsid w:val="007355B2"/>
    <w:rsid w:val="007359D6"/>
    <w:rsid w:val="00736699"/>
    <w:rsid w:val="00737DAD"/>
    <w:rsid w:val="0074018D"/>
    <w:rsid w:val="007403BD"/>
    <w:rsid w:val="00741410"/>
    <w:rsid w:val="00741C8B"/>
    <w:rsid w:val="0074282A"/>
    <w:rsid w:val="00747BD8"/>
    <w:rsid w:val="007501B8"/>
    <w:rsid w:val="00752DC1"/>
    <w:rsid w:val="0075324F"/>
    <w:rsid w:val="007541AF"/>
    <w:rsid w:val="00754430"/>
    <w:rsid w:val="00760590"/>
    <w:rsid w:val="007617A4"/>
    <w:rsid w:val="00762DB2"/>
    <w:rsid w:val="00763224"/>
    <w:rsid w:val="007715C8"/>
    <w:rsid w:val="00772AAE"/>
    <w:rsid w:val="0077400F"/>
    <w:rsid w:val="007747B3"/>
    <w:rsid w:val="00774ED0"/>
    <w:rsid w:val="0077569F"/>
    <w:rsid w:val="00776299"/>
    <w:rsid w:val="00776749"/>
    <w:rsid w:val="00776FF9"/>
    <w:rsid w:val="00784AAF"/>
    <w:rsid w:val="00785340"/>
    <w:rsid w:val="00787C43"/>
    <w:rsid w:val="007901D0"/>
    <w:rsid w:val="00790332"/>
    <w:rsid w:val="00792599"/>
    <w:rsid w:val="0079260E"/>
    <w:rsid w:val="00795101"/>
    <w:rsid w:val="007A2216"/>
    <w:rsid w:val="007A7A29"/>
    <w:rsid w:val="007B16B9"/>
    <w:rsid w:val="007B36C2"/>
    <w:rsid w:val="007B3DEE"/>
    <w:rsid w:val="007B4057"/>
    <w:rsid w:val="007B4208"/>
    <w:rsid w:val="007B4DEA"/>
    <w:rsid w:val="007B63DC"/>
    <w:rsid w:val="007B6608"/>
    <w:rsid w:val="007B73FE"/>
    <w:rsid w:val="007C3959"/>
    <w:rsid w:val="007C68CF"/>
    <w:rsid w:val="007C76DC"/>
    <w:rsid w:val="007C76E6"/>
    <w:rsid w:val="007D03DA"/>
    <w:rsid w:val="007D062D"/>
    <w:rsid w:val="007D2AD8"/>
    <w:rsid w:val="007D3037"/>
    <w:rsid w:val="007D342A"/>
    <w:rsid w:val="007D3479"/>
    <w:rsid w:val="007D4B0B"/>
    <w:rsid w:val="007D5EE2"/>
    <w:rsid w:val="007D6AE0"/>
    <w:rsid w:val="007E03C0"/>
    <w:rsid w:val="007E2C1E"/>
    <w:rsid w:val="007E2FB0"/>
    <w:rsid w:val="007E73B6"/>
    <w:rsid w:val="007F0D95"/>
    <w:rsid w:val="007F286E"/>
    <w:rsid w:val="007F37D7"/>
    <w:rsid w:val="007F5DBE"/>
    <w:rsid w:val="007F641E"/>
    <w:rsid w:val="007F7C1F"/>
    <w:rsid w:val="00800A10"/>
    <w:rsid w:val="00802AF1"/>
    <w:rsid w:val="00802B2C"/>
    <w:rsid w:val="00803F91"/>
    <w:rsid w:val="008044A3"/>
    <w:rsid w:val="00804AB8"/>
    <w:rsid w:val="00804E9D"/>
    <w:rsid w:val="00805010"/>
    <w:rsid w:val="008051C6"/>
    <w:rsid w:val="008062B0"/>
    <w:rsid w:val="00806D58"/>
    <w:rsid w:val="00807D07"/>
    <w:rsid w:val="008102C7"/>
    <w:rsid w:val="00816E75"/>
    <w:rsid w:val="00817038"/>
    <w:rsid w:val="00820C15"/>
    <w:rsid w:val="0082341F"/>
    <w:rsid w:val="008239EE"/>
    <w:rsid w:val="008263BD"/>
    <w:rsid w:val="00842972"/>
    <w:rsid w:val="00843233"/>
    <w:rsid w:val="00846A07"/>
    <w:rsid w:val="00852691"/>
    <w:rsid w:val="00854366"/>
    <w:rsid w:val="00857263"/>
    <w:rsid w:val="00857D74"/>
    <w:rsid w:val="00861541"/>
    <w:rsid w:val="00864042"/>
    <w:rsid w:val="00866711"/>
    <w:rsid w:val="00867385"/>
    <w:rsid w:val="0087392A"/>
    <w:rsid w:val="00873B2A"/>
    <w:rsid w:val="00877076"/>
    <w:rsid w:val="0088009C"/>
    <w:rsid w:val="00882092"/>
    <w:rsid w:val="008820F4"/>
    <w:rsid w:val="00882446"/>
    <w:rsid w:val="00883438"/>
    <w:rsid w:val="008878C7"/>
    <w:rsid w:val="008904DC"/>
    <w:rsid w:val="008956CB"/>
    <w:rsid w:val="00895AC0"/>
    <w:rsid w:val="00897348"/>
    <w:rsid w:val="008A05E6"/>
    <w:rsid w:val="008A203C"/>
    <w:rsid w:val="008A2AD5"/>
    <w:rsid w:val="008A4497"/>
    <w:rsid w:val="008A47C8"/>
    <w:rsid w:val="008A486B"/>
    <w:rsid w:val="008A5365"/>
    <w:rsid w:val="008A680F"/>
    <w:rsid w:val="008B2096"/>
    <w:rsid w:val="008B2BDB"/>
    <w:rsid w:val="008B3D18"/>
    <w:rsid w:val="008B4B1B"/>
    <w:rsid w:val="008B5D42"/>
    <w:rsid w:val="008B6DB9"/>
    <w:rsid w:val="008B7EC9"/>
    <w:rsid w:val="008C3E51"/>
    <w:rsid w:val="008C4FD8"/>
    <w:rsid w:val="008C5B37"/>
    <w:rsid w:val="008C6373"/>
    <w:rsid w:val="008C67C8"/>
    <w:rsid w:val="008D2BF4"/>
    <w:rsid w:val="008D3687"/>
    <w:rsid w:val="008D4746"/>
    <w:rsid w:val="008D49EE"/>
    <w:rsid w:val="008E4988"/>
    <w:rsid w:val="008E7EC4"/>
    <w:rsid w:val="008F1423"/>
    <w:rsid w:val="008F470E"/>
    <w:rsid w:val="0090138C"/>
    <w:rsid w:val="0090526C"/>
    <w:rsid w:val="009100BD"/>
    <w:rsid w:val="00916FED"/>
    <w:rsid w:val="00922962"/>
    <w:rsid w:val="009240B2"/>
    <w:rsid w:val="00924954"/>
    <w:rsid w:val="009250B2"/>
    <w:rsid w:val="009262B2"/>
    <w:rsid w:val="009277B7"/>
    <w:rsid w:val="00930095"/>
    <w:rsid w:val="009328F6"/>
    <w:rsid w:val="0093330B"/>
    <w:rsid w:val="00937D03"/>
    <w:rsid w:val="00937FCD"/>
    <w:rsid w:val="009409D3"/>
    <w:rsid w:val="009409EA"/>
    <w:rsid w:val="00942556"/>
    <w:rsid w:val="00944990"/>
    <w:rsid w:val="009463F2"/>
    <w:rsid w:val="009465D1"/>
    <w:rsid w:val="009466E5"/>
    <w:rsid w:val="0094790F"/>
    <w:rsid w:val="0095185A"/>
    <w:rsid w:val="00953373"/>
    <w:rsid w:val="00953DE6"/>
    <w:rsid w:val="00954EDC"/>
    <w:rsid w:val="009559A2"/>
    <w:rsid w:val="0095700B"/>
    <w:rsid w:val="00963EDC"/>
    <w:rsid w:val="009642A7"/>
    <w:rsid w:val="0096512E"/>
    <w:rsid w:val="00965615"/>
    <w:rsid w:val="00965B8B"/>
    <w:rsid w:val="00967BD4"/>
    <w:rsid w:val="00970F58"/>
    <w:rsid w:val="009711E6"/>
    <w:rsid w:val="00971FDB"/>
    <w:rsid w:val="00974278"/>
    <w:rsid w:val="009758CF"/>
    <w:rsid w:val="00975E9C"/>
    <w:rsid w:val="0097710F"/>
    <w:rsid w:val="009802C1"/>
    <w:rsid w:val="00982166"/>
    <w:rsid w:val="009827DB"/>
    <w:rsid w:val="00983638"/>
    <w:rsid w:val="009843F9"/>
    <w:rsid w:val="009858B5"/>
    <w:rsid w:val="00985DE0"/>
    <w:rsid w:val="0098633B"/>
    <w:rsid w:val="00986B3D"/>
    <w:rsid w:val="0099076B"/>
    <w:rsid w:val="009910D5"/>
    <w:rsid w:val="009928FF"/>
    <w:rsid w:val="00993260"/>
    <w:rsid w:val="00993611"/>
    <w:rsid w:val="00996903"/>
    <w:rsid w:val="00996AC0"/>
    <w:rsid w:val="00997D4E"/>
    <w:rsid w:val="009A0F16"/>
    <w:rsid w:val="009A14CE"/>
    <w:rsid w:val="009A29F3"/>
    <w:rsid w:val="009A7021"/>
    <w:rsid w:val="009A7965"/>
    <w:rsid w:val="009B324E"/>
    <w:rsid w:val="009B393F"/>
    <w:rsid w:val="009B64EF"/>
    <w:rsid w:val="009C1DFE"/>
    <w:rsid w:val="009C3971"/>
    <w:rsid w:val="009C63BA"/>
    <w:rsid w:val="009D1CDE"/>
    <w:rsid w:val="009D3209"/>
    <w:rsid w:val="009D437D"/>
    <w:rsid w:val="009E335F"/>
    <w:rsid w:val="009E64D1"/>
    <w:rsid w:val="009E6923"/>
    <w:rsid w:val="009E6990"/>
    <w:rsid w:val="009F0C60"/>
    <w:rsid w:val="00A02E3F"/>
    <w:rsid w:val="00A03696"/>
    <w:rsid w:val="00A12A1B"/>
    <w:rsid w:val="00A12EF4"/>
    <w:rsid w:val="00A13C8E"/>
    <w:rsid w:val="00A148B0"/>
    <w:rsid w:val="00A16220"/>
    <w:rsid w:val="00A20DC9"/>
    <w:rsid w:val="00A259D2"/>
    <w:rsid w:val="00A26EB9"/>
    <w:rsid w:val="00A27E65"/>
    <w:rsid w:val="00A30321"/>
    <w:rsid w:val="00A31E8F"/>
    <w:rsid w:val="00A32805"/>
    <w:rsid w:val="00A342DE"/>
    <w:rsid w:val="00A3619C"/>
    <w:rsid w:val="00A40C81"/>
    <w:rsid w:val="00A42AE5"/>
    <w:rsid w:val="00A43561"/>
    <w:rsid w:val="00A515F9"/>
    <w:rsid w:val="00A52037"/>
    <w:rsid w:val="00A52526"/>
    <w:rsid w:val="00A52ABF"/>
    <w:rsid w:val="00A53B04"/>
    <w:rsid w:val="00A54C97"/>
    <w:rsid w:val="00A55814"/>
    <w:rsid w:val="00A6107E"/>
    <w:rsid w:val="00A62D04"/>
    <w:rsid w:val="00A66172"/>
    <w:rsid w:val="00A66F33"/>
    <w:rsid w:val="00A72561"/>
    <w:rsid w:val="00A73526"/>
    <w:rsid w:val="00A75B3D"/>
    <w:rsid w:val="00A75EFC"/>
    <w:rsid w:val="00A85E55"/>
    <w:rsid w:val="00A92FB9"/>
    <w:rsid w:val="00A93B2F"/>
    <w:rsid w:val="00A951D7"/>
    <w:rsid w:val="00A97DD5"/>
    <w:rsid w:val="00AA04B1"/>
    <w:rsid w:val="00AA1FBA"/>
    <w:rsid w:val="00AA2BE6"/>
    <w:rsid w:val="00AA5527"/>
    <w:rsid w:val="00AB03E3"/>
    <w:rsid w:val="00AB0788"/>
    <w:rsid w:val="00AB167D"/>
    <w:rsid w:val="00AB274A"/>
    <w:rsid w:val="00AB2763"/>
    <w:rsid w:val="00AB3C04"/>
    <w:rsid w:val="00AB59CD"/>
    <w:rsid w:val="00AB7730"/>
    <w:rsid w:val="00AC2AFA"/>
    <w:rsid w:val="00AC2EDD"/>
    <w:rsid w:val="00AC37A4"/>
    <w:rsid w:val="00AC4B4F"/>
    <w:rsid w:val="00AC56E8"/>
    <w:rsid w:val="00AC6C51"/>
    <w:rsid w:val="00AC74DB"/>
    <w:rsid w:val="00AD024B"/>
    <w:rsid w:val="00AD231B"/>
    <w:rsid w:val="00AD5F0B"/>
    <w:rsid w:val="00AE5B82"/>
    <w:rsid w:val="00AE72B9"/>
    <w:rsid w:val="00AE78EB"/>
    <w:rsid w:val="00AF063A"/>
    <w:rsid w:val="00AF22DB"/>
    <w:rsid w:val="00AF40C3"/>
    <w:rsid w:val="00AF4BE9"/>
    <w:rsid w:val="00AF6BF3"/>
    <w:rsid w:val="00AF7BA5"/>
    <w:rsid w:val="00AF7FD0"/>
    <w:rsid w:val="00B0110C"/>
    <w:rsid w:val="00B01711"/>
    <w:rsid w:val="00B04015"/>
    <w:rsid w:val="00B04294"/>
    <w:rsid w:val="00B04842"/>
    <w:rsid w:val="00B0679E"/>
    <w:rsid w:val="00B11053"/>
    <w:rsid w:val="00B11362"/>
    <w:rsid w:val="00B11FED"/>
    <w:rsid w:val="00B12C00"/>
    <w:rsid w:val="00B149FD"/>
    <w:rsid w:val="00B20470"/>
    <w:rsid w:val="00B21273"/>
    <w:rsid w:val="00B23341"/>
    <w:rsid w:val="00B24AE4"/>
    <w:rsid w:val="00B24D39"/>
    <w:rsid w:val="00B26F7B"/>
    <w:rsid w:val="00B27381"/>
    <w:rsid w:val="00B27AE4"/>
    <w:rsid w:val="00B32B57"/>
    <w:rsid w:val="00B34FC1"/>
    <w:rsid w:val="00B36943"/>
    <w:rsid w:val="00B36C75"/>
    <w:rsid w:val="00B37CE1"/>
    <w:rsid w:val="00B40724"/>
    <w:rsid w:val="00B413AD"/>
    <w:rsid w:val="00B43250"/>
    <w:rsid w:val="00B44209"/>
    <w:rsid w:val="00B474EA"/>
    <w:rsid w:val="00B47F9F"/>
    <w:rsid w:val="00B50816"/>
    <w:rsid w:val="00B52851"/>
    <w:rsid w:val="00B53442"/>
    <w:rsid w:val="00B540B9"/>
    <w:rsid w:val="00B54AA4"/>
    <w:rsid w:val="00B569D2"/>
    <w:rsid w:val="00B60DBF"/>
    <w:rsid w:val="00B61867"/>
    <w:rsid w:val="00B662D2"/>
    <w:rsid w:val="00B7138E"/>
    <w:rsid w:val="00B7513F"/>
    <w:rsid w:val="00B75DF8"/>
    <w:rsid w:val="00B768BF"/>
    <w:rsid w:val="00B80610"/>
    <w:rsid w:val="00B83E45"/>
    <w:rsid w:val="00B83FF7"/>
    <w:rsid w:val="00B84F2C"/>
    <w:rsid w:val="00B87D0C"/>
    <w:rsid w:val="00B908A5"/>
    <w:rsid w:val="00B908FD"/>
    <w:rsid w:val="00B90CDD"/>
    <w:rsid w:val="00BA1A4E"/>
    <w:rsid w:val="00BA33F0"/>
    <w:rsid w:val="00BA353A"/>
    <w:rsid w:val="00BA4F07"/>
    <w:rsid w:val="00BA6C94"/>
    <w:rsid w:val="00BA6F89"/>
    <w:rsid w:val="00BB094D"/>
    <w:rsid w:val="00BB0E7F"/>
    <w:rsid w:val="00BB682F"/>
    <w:rsid w:val="00BC09DA"/>
    <w:rsid w:val="00BC22CB"/>
    <w:rsid w:val="00BC6371"/>
    <w:rsid w:val="00BC7777"/>
    <w:rsid w:val="00BC7968"/>
    <w:rsid w:val="00BD1B4A"/>
    <w:rsid w:val="00BD6A4F"/>
    <w:rsid w:val="00BD733F"/>
    <w:rsid w:val="00BE3629"/>
    <w:rsid w:val="00BE4054"/>
    <w:rsid w:val="00BE46CE"/>
    <w:rsid w:val="00BF2478"/>
    <w:rsid w:val="00C001D4"/>
    <w:rsid w:val="00C00231"/>
    <w:rsid w:val="00C01936"/>
    <w:rsid w:val="00C02A1B"/>
    <w:rsid w:val="00C0412D"/>
    <w:rsid w:val="00C078A2"/>
    <w:rsid w:val="00C15EFB"/>
    <w:rsid w:val="00C16762"/>
    <w:rsid w:val="00C174CE"/>
    <w:rsid w:val="00C2166F"/>
    <w:rsid w:val="00C30050"/>
    <w:rsid w:val="00C305C7"/>
    <w:rsid w:val="00C30BF7"/>
    <w:rsid w:val="00C313AB"/>
    <w:rsid w:val="00C345E8"/>
    <w:rsid w:val="00C34711"/>
    <w:rsid w:val="00C34E42"/>
    <w:rsid w:val="00C3611E"/>
    <w:rsid w:val="00C37E9A"/>
    <w:rsid w:val="00C41692"/>
    <w:rsid w:val="00C42587"/>
    <w:rsid w:val="00C42DA2"/>
    <w:rsid w:val="00C46A4F"/>
    <w:rsid w:val="00C50F8B"/>
    <w:rsid w:val="00C53E17"/>
    <w:rsid w:val="00C55864"/>
    <w:rsid w:val="00C62EB3"/>
    <w:rsid w:val="00C77FCA"/>
    <w:rsid w:val="00C80C7E"/>
    <w:rsid w:val="00C81311"/>
    <w:rsid w:val="00C84A56"/>
    <w:rsid w:val="00C85E51"/>
    <w:rsid w:val="00C87321"/>
    <w:rsid w:val="00C905A6"/>
    <w:rsid w:val="00C90952"/>
    <w:rsid w:val="00C92322"/>
    <w:rsid w:val="00C947CD"/>
    <w:rsid w:val="00CA1525"/>
    <w:rsid w:val="00CA30F0"/>
    <w:rsid w:val="00CA332D"/>
    <w:rsid w:val="00CA75A7"/>
    <w:rsid w:val="00CB44C6"/>
    <w:rsid w:val="00CC02E0"/>
    <w:rsid w:val="00CC1C9D"/>
    <w:rsid w:val="00CC22A6"/>
    <w:rsid w:val="00CC32D5"/>
    <w:rsid w:val="00CC6FA2"/>
    <w:rsid w:val="00CD1BDE"/>
    <w:rsid w:val="00CD3C8E"/>
    <w:rsid w:val="00CD5A9D"/>
    <w:rsid w:val="00CE70CB"/>
    <w:rsid w:val="00CF13EB"/>
    <w:rsid w:val="00CF26A8"/>
    <w:rsid w:val="00CF2988"/>
    <w:rsid w:val="00D054FA"/>
    <w:rsid w:val="00D07D19"/>
    <w:rsid w:val="00D24136"/>
    <w:rsid w:val="00D251BC"/>
    <w:rsid w:val="00D255ED"/>
    <w:rsid w:val="00D25FEF"/>
    <w:rsid w:val="00D3023F"/>
    <w:rsid w:val="00D3100D"/>
    <w:rsid w:val="00D31DEA"/>
    <w:rsid w:val="00D3237B"/>
    <w:rsid w:val="00D332A8"/>
    <w:rsid w:val="00D35358"/>
    <w:rsid w:val="00D3653E"/>
    <w:rsid w:val="00D36574"/>
    <w:rsid w:val="00D42E4D"/>
    <w:rsid w:val="00D445DE"/>
    <w:rsid w:val="00D453C0"/>
    <w:rsid w:val="00D50E2D"/>
    <w:rsid w:val="00D523BF"/>
    <w:rsid w:val="00D52E55"/>
    <w:rsid w:val="00D5306D"/>
    <w:rsid w:val="00D55C9A"/>
    <w:rsid w:val="00D60156"/>
    <w:rsid w:val="00D63D36"/>
    <w:rsid w:val="00D65E17"/>
    <w:rsid w:val="00D666E4"/>
    <w:rsid w:val="00D71216"/>
    <w:rsid w:val="00D746B7"/>
    <w:rsid w:val="00D74E36"/>
    <w:rsid w:val="00D752D0"/>
    <w:rsid w:val="00D763EE"/>
    <w:rsid w:val="00D7700B"/>
    <w:rsid w:val="00D7741F"/>
    <w:rsid w:val="00D828C9"/>
    <w:rsid w:val="00D925E5"/>
    <w:rsid w:val="00D95D55"/>
    <w:rsid w:val="00D97DC2"/>
    <w:rsid w:val="00DA028C"/>
    <w:rsid w:val="00DA34BF"/>
    <w:rsid w:val="00DA6FB1"/>
    <w:rsid w:val="00DA79B5"/>
    <w:rsid w:val="00DA7DEB"/>
    <w:rsid w:val="00DB1487"/>
    <w:rsid w:val="00DB1FCC"/>
    <w:rsid w:val="00DB2005"/>
    <w:rsid w:val="00DB27FC"/>
    <w:rsid w:val="00DB2C9E"/>
    <w:rsid w:val="00DB48EE"/>
    <w:rsid w:val="00DB5C13"/>
    <w:rsid w:val="00DB68E6"/>
    <w:rsid w:val="00DB738E"/>
    <w:rsid w:val="00DC0AB2"/>
    <w:rsid w:val="00DC16FD"/>
    <w:rsid w:val="00DC1989"/>
    <w:rsid w:val="00DC2503"/>
    <w:rsid w:val="00DC3285"/>
    <w:rsid w:val="00DC54D8"/>
    <w:rsid w:val="00DC67B4"/>
    <w:rsid w:val="00DC7073"/>
    <w:rsid w:val="00DC75AA"/>
    <w:rsid w:val="00DD0240"/>
    <w:rsid w:val="00DD0625"/>
    <w:rsid w:val="00DD3B8D"/>
    <w:rsid w:val="00DD4DE1"/>
    <w:rsid w:val="00DD5981"/>
    <w:rsid w:val="00DE1D72"/>
    <w:rsid w:val="00DE5581"/>
    <w:rsid w:val="00DE6DA4"/>
    <w:rsid w:val="00DF148D"/>
    <w:rsid w:val="00DF30FA"/>
    <w:rsid w:val="00DF32CA"/>
    <w:rsid w:val="00DF4F31"/>
    <w:rsid w:val="00DF5BFB"/>
    <w:rsid w:val="00DF6D04"/>
    <w:rsid w:val="00DF7062"/>
    <w:rsid w:val="00E00F5A"/>
    <w:rsid w:val="00E02E73"/>
    <w:rsid w:val="00E03119"/>
    <w:rsid w:val="00E03FC9"/>
    <w:rsid w:val="00E11BBF"/>
    <w:rsid w:val="00E12191"/>
    <w:rsid w:val="00E12E05"/>
    <w:rsid w:val="00E16ABA"/>
    <w:rsid w:val="00E17D77"/>
    <w:rsid w:val="00E2133F"/>
    <w:rsid w:val="00E21EE3"/>
    <w:rsid w:val="00E22E98"/>
    <w:rsid w:val="00E250FB"/>
    <w:rsid w:val="00E25301"/>
    <w:rsid w:val="00E26ED4"/>
    <w:rsid w:val="00E35A18"/>
    <w:rsid w:val="00E35F9F"/>
    <w:rsid w:val="00E373A5"/>
    <w:rsid w:val="00E416EC"/>
    <w:rsid w:val="00E46D9A"/>
    <w:rsid w:val="00E50935"/>
    <w:rsid w:val="00E52E38"/>
    <w:rsid w:val="00E5301E"/>
    <w:rsid w:val="00E61876"/>
    <w:rsid w:val="00E63FE3"/>
    <w:rsid w:val="00E663B8"/>
    <w:rsid w:val="00E72392"/>
    <w:rsid w:val="00E72641"/>
    <w:rsid w:val="00E73883"/>
    <w:rsid w:val="00E755E4"/>
    <w:rsid w:val="00E810BA"/>
    <w:rsid w:val="00E821A0"/>
    <w:rsid w:val="00E86CA4"/>
    <w:rsid w:val="00E879F3"/>
    <w:rsid w:val="00E90443"/>
    <w:rsid w:val="00E90BD2"/>
    <w:rsid w:val="00E95475"/>
    <w:rsid w:val="00E961F0"/>
    <w:rsid w:val="00EA08C8"/>
    <w:rsid w:val="00EA5D93"/>
    <w:rsid w:val="00EA6CCF"/>
    <w:rsid w:val="00EB1F59"/>
    <w:rsid w:val="00EB264B"/>
    <w:rsid w:val="00EB2937"/>
    <w:rsid w:val="00EB2C51"/>
    <w:rsid w:val="00EB2FAF"/>
    <w:rsid w:val="00EB3E0A"/>
    <w:rsid w:val="00EB5BF8"/>
    <w:rsid w:val="00EB7991"/>
    <w:rsid w:val="00EC293A"/>
    <w:rsid w:val="00EC3005"/>
    <w:rsid w:val="00EC3EF4"/>
    <w:rsid w:val="00EC3F86"/>
    <w:rsid w:val="00EC6D9C"/>
    <w:rsid w:val="00EC6E2C"/>
    <w:rsid w:val="00EC77D5"/>
    <w:rsid w:val="00ED1D2B"/>
    <w:rsid w:val="00ED3447"/>
    <w:rsid w:val="00ED62EC"/>
    <w:rsid w:val="00EE049F"/>
    <w:rsid w:val="00EE18A8"/>
    <w:rsid w:val="00EE204D"/>
    <w:rsid w:val="00EE28C7"/>
    <w:rsid w:val="00EE3C4C"/>
    <w:rsid w:val="00EE4281"/>
    <w:rsid w:val="00EE770A"/>
    <w:rsid w:val="00EF0682"/>
    <w:rsid w:val="00EF0C5A"/>
    <w:rsid w:val="00EF10B9"/>
    <w:rsid w:val="00EF1B15"/>
    <w:rsid w:val="00EF2F36"/>
    <w:rsid w:val="00EF3C2E"/>
    <w:rsid w:val="00EF6C4D"/>
    <w:rsid w:val="00EF7264"/>
    <w:rsid w:val="00F00B64"/>
    <w:rsid w:val="00F02A74"/>
    <w:rsid w:val="00F04BE7"/>
    <w:rsid w:val="00F07CD8"/>
    <w:rsid w:val="00F07F2D"/>
    <w:rsid w:val="00F1045A"/>
    <w:rsid w:val="00F113E8"/>
    <w:rsid w:val="00F1259D"/>
    <w:rsid w:val="00F148ED"/>
    <w:rsid w:val="00F16415"/>
    <w:rsid w:val="00F16793"/>
    <w:rsid w:val="00F214A8"/>
    <w:rsid w:val="00F2491E"/>
    <w:rsid w:val="00F30ED9"/>
    <w:rsid w:val="00F30F3A"/>
    <w:rsid w:val="00F31370"/>
    <w:rsid w:val="00F31AEE"/>
    <w:rsid w:val="00F323A4"/>
    <w:rsid w:val="00F32982"/>
    <w:rsid w:val="00F361F3"/>
    <w:rsid w:val="00F3720B"/>
    <w:rsid w:val="00F45173"/>
    <w:rsid w:val="00F45698"/>
    <w:rsid w:val="00F5008F"/>
    <w:rsid w:val="00F52632"/>
    <w:rsid w:val="00F531E5"/>
    <w:rsid w:val="00F53EED"/>
    <w:rsid w:val="00F54167"/>
    <w:rsid w:val="00F61990"/>
    <w:rsid w:val="00F62542"/>
    <w:rsid w:val="00F70561"/>
    <w:rsid w:val="00F735CD"/>
    <w:rsid w:val="00F77374"/>
    <w:rsid w:val="00F80670"/>
    <w:rsid w:val="00F82839"/>
    <w:rsid w:val="00F82998"/>
    <w:rsid w:val="00F82CB4"/>
    <w:rsid w:val="00F842C6"/>
    <w:rsid w:val="00F84A97"/>
    <w:rsid w:val="00F903B7"/>
    <w:rsid w:val="00F90C86"/>
    <w:rsid w:val="00F917F9"/>
    <w:rsid w:val="00F91F5F"/>
    <w:rsid w:val="00F930EE"/>
    <w:rsid w:val="00FA0774"/>
    <w:rsid w:val="00FA0E80"/>
    <w:rsid w:val="00FA0F66"/>
    <w:rsid w:val="00FA1310"/>
    <w:rsid w:val="00FA1514"/>
    <w:rsid w:val="00FA1AEF"/>
    <w:rsid w:val="00FA2557"/>
    <w:rsid w:val="00FA36D8"/>
    <w:rsid w:val="00FA7E1A"/>
    <w:rsid w:val="00FB15BE"/>
    <w:rsid w:val="00FB18CA"/>
    <w:rsid w:val="00FB1B32"/>
    <w:rsid w:val="00FB1EA1"/>
    <w:rsid w:val="00FB2476"/>
    <w:rsid w:val="00FB2EC6"/>
    <w:rsid w:val="00FB7D5E"/>
    <w:rsid w:val="00FC0548"/>
    <w:rsid w:val="00FC2741"/>
    <w:rsid w:val="00FC2BA7"/>
    <w:rsid w:val="00FC3275"/>
    <w:rsid w:val="00FC4BDC"/>
    <w:rsid w:val="00FC4DDD"/>
    <w:rsid w:val="00FC4FF7"/>
    <w:rsid w:val="00FD3F01"/>
    <w:rsid w:val="00FD527F"/>
    <w:rsid w:val="00FD7E0E"/>
    <w:rsid w:val="00FE1C63"/>
    <w:rsid w:val="00FE1FE6"/>
    <w:rsid w:val="00FE20DE"/>
    <w:rsid w:val="00FE61E1"/>
    <w:rsid w:val="00FE7E87"/>
    <w:rsid w:val="00FF56D2"/>
    <w:rsid w:val="00FF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2DD06"/>
  <w15:chartTrackingRefBased/>
  <w15:docId w15:val="{93F5BB49-FB67-4DFB-B433-9FC12F8F8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03C5"/>
  </w:style>
  <w:style w:type="paragraph" w:styleId="Heading1">
    <w:name w:val="heading 1"/>
    <w:basedOn w:val="Normal"/>
    <w:link w:val="Heading1Char"/>
    <w:uiPriority w:val="9"/>
    <w:qFormat/>
    <w:rsid w:val="00D7121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5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1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7F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1FE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052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5052F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052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052F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5052FA"/>
  </w:style>
  <w:style w:type="character" w:styleId="Emphasis">
    <w:name w:val="Emphasis"/>
    <w:basedOn w:val="DefaultParagraphFont"/>
    <w:uiPriority w:val="20"/>
    <w:qFormat/>
    <w:rsid w:val="00D332A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D7121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Strong">
    <w:name w:val="Strong"/>
    <w:basedOn w:val="DefaultParagraphFont"/>
    <w:uiPriority w:val="22"/>
    <w:qFormat/>
    <w:rsid w:val="00D7121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B094D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445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1F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B3D18"/>
    <w:rPr>
      <w:i/>
      <w:iCs/>
      <w:color w:val="404040" w:themeColor="text1" w:themeTint="BF"/>
    </w:rPr>
  </w:style>
  <w:style w:type="character" w:customStyle="1" w:styleId="importanttype">
    <w:name w:val="important__type"/>
    <w:basedOn w:val="DefaultParagraphFont"/>
    <w:rsid w:val="003C4F1E"/>
  </w:style>
  <w:style w:type="character" w:customStyle="1" w:styleId="truncate-with-tooltip--ellipsis--2-jex">
    <w:name w:val="truncate-with-tooltip--ellipsis--2-jex"/>
    <w:basedOn w:val="DefaultParagraphFont"/>
    <w:rsid w:val="00A42AE5"/>
  </w:style>
  <w:style w:type="character" w:styleId="IntenseReference">
    <w:name w:val="Intense Reference"/>
    <w:basedOn w:val="DefaultParagraphFont"/>
    <w:uiPriority w:val="32"/>
    <w:qFormat/>
    <w:rsid w:val="00CA332D"/>
    <w:rPr>
      <w:b/>
      <w:bCs/>
      <w:smallCaps/>
      <w:color w:val="5B9BD5" w:themeColor="accent1"/>
      <w:spacing w:val="5"/>
    </w:rPr>
  </w:style>
  <w:style w:type="character" w:customStyle="1" w:styleId="fnc">
    <w:name w:val="fnc"/>
    <w:basedOn w:val="DefaultParagraphFont"/>
    <w:rsid w:val="006F71CB"/>
  </w:style>
  <w:style w:type="character" w:customStyle="1" w:styleId="font-weight-bold">
    <w:name w:val="font-weight-bold"/>
    <w:basedOn w:val="DefaultParagraphFont"/>
    <w:rsid w:val="00DD4DE1"/>
  </w:style>
  <w:style w:type="paragraph" w:styleId="BalloonText">
    <w:name w:val="Balloon Text"/>
    <w:basedOn w:val="Normal"/>
    <w:link w:val="BalloonTextChar"/>
    <w:uiPriority w:val="99"/>
    <w:semiHidden/>
    <w:unhideWhenUsed/>
    <w:rsid w:val="00C42D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DA2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A354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354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354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354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3547"/>
    <w:rPr>
      <w:b/>
      <w:bCs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BC77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3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5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4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2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3670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46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50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4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2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44107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71083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2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6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1044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3492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79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86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0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8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javascript.ru/string" TargetMode="External"/><Relationship Id="rId18" Type="http://schemas.openxmlformats.org/officeDocument/2006/relationships/image" Target="media/image8.tmp"/><Relationship Id="rId26" Type="http://schemas.openxmlformats.org/officeDocument/2006/relationships/hyperlink" Target="https://developer.mozilla.org/ru/docs/Web/Events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1.tmp"/><Relationship Id="rId34" Type="http://schemas.openxmlformats.org/officeDocument/2006/relationships/image" Target="media/image15.tmp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Web/JavaScript/Reference/Global_Objects/Array/splice" TargetMode="External"/><Relationship Id="rId20" Type="http://schemas.openxmlformats.org/officeDocument/2006/relationships/image" Target="media/image10.tmp"/><Relationship Id="rId29" Type="http://schemas.openxmlformats.org/officeDocument/2006/relationships/image" Target="media/image13.png"/><Relationship Id="rId41" Type="http://schemas.openxmlformats.org/officeDocument/2006/relationships/hyperlink" Target="https://jsonplaceholder.typicode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niuse.com/" TargetMode="External"/><Relationship Id="rId11" Type="http://schemas.openxmlformats.org/officeDocument/2006/relationships/image" Target="media/image4.jpeg"/><Relationship Id="rId24" Type="http://schemas.openxmlformats.org/officeDocument/2006/relationships/hyperlink" Target="https://developer.mozilla.org/ru/docs/Web/API/EventTarget/addEventListener" TargetMode="External"/><Relationship Id="rId32" Type="http://schemas.openxmlformats.org/officeDocument/2006/relationships/hyperlink" Target="https://learn.javascript.ru/constructor-new?ysclid=l6euusihlt596866944" TargetMode="External"/><Relationship Id="rId37" Type="http://schemas.openxmlformats.org/officeDocument/2006/relationships/hyperlink" Target="https://developer.mozilla.org/ru/docs/Web/JavaScript/Reference/Global_Objects/Promise" TargetMode="External"/><Relationship Id="rId40" Type="http://schemas.openxmlformats.org/officeDocument/2006/relationships/hyperlink" Target="https://itchief.ru/javascript/promise?ysclid=l7zwbpjwlb8348923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tmp"/><Relationship Id="rId23" Type="http://schemas.openxmlformats.org/officeDocument/2006/relationships/hyperlink" Target="https://learn.javascript.ru/css-selectors" TargetMode="External"/><Relationship Id="rId28" Type="http://schemas.openxmlformats.org/officeDocument/2006/relationships/image" Target="media/image12.tmp"/><Relationship Id="rId36" Type="http://schemas.openxmlformats.org/officeDocument/2006/relationships/image" Target="media/image16.png"/><Relationship Id="rId10" Type="http://schemas.openxmlformats.org/officeDocument/2006/relationships/image" Target="media/image3.tmp"/><Relationship Id="rId19" Type="http://schemas.openxmlformats.org/officeDocument/2006/relationships/image" Target="media/image9.tmp"/><Relationship Id="rId31" Type="http://schemas.openxmlformats.org/officeDocument/2006/relationships/hyperlink" Target="https://keycode.info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ru/docs/Web/JavaScript/Reference/Operators/Operator_Precedence" TargetMode="External"/><Relationship Id="rId14" Type="http://schemas.openxmlformats.org/officeDocument/2006/relationships/image" Target="media/image5.tmp"/><Relationship Id="rId22" Type="http://schemas.openxmlformats.org/officeDocument/2006/relationships/hyperlink" Target="https://dorey.github.io/JavaScript-Equality-Table/" TargetMode="External"/><Relationship Id="rId27" Type="http://schemas.openxmlformats.org/officeDocument/2006/relationships/hyperlink" Target="https://developer.mozilla.org/ru/docs/Web/API/Event" TargetMode="External"/><Relationship Id="rId30" Type="http://schemas.openxmlformats.org/officeDocument/2006/relationships/image" Target="media/image14.tmp"/><Relationship Id="rId35" Type="http://schemas.openxmlformats.org/officeDocument/2006/relationships/hyperlink" Target="https://learn.javascript.ru/class-inheritance" TargetMode="External"/><Relationship Id="rId43" Type="http://schemas.microsoft.com/office/2011/relationships/people" Target="people.xml"/><Relationship Id="rId8" Type="http://schemas.openxmlformats.org/officeDocument/2006/relationships/image" Target="media/image2.tmp"/><Relationship Id="rId3" Type="http://schemas.openxmlformats.org/officeDocument/2006/relationships/styles" Target="styles.xml"/><Relationship Id="rId12" Type="http://schemas.openxmlformats.org/officeDocument/2006/relationships/hyperlink" Target="https://learn.javascript.ru/number" TargetMode="External"/><Relationship Id="rId17" Type="http://schemas.openxmlformats.org/officeDocument/2006/relationships/image" Target="media/image7.tmp"/><Relationship Id="rId25" Type="http://schemas.openxmlformats.org/officeDocument/2006/relationships/hyperlink" Target="https://oddler.ru/blog/i63" TargetMode="External"/><Relationship Id="rId33" Type="http://schemas.openxmlformats.org/officeDocument/2006/relationships/hyperlink" Target="https://developer.mozilla.org/ru/docs/Web/JavaScript/Reference/Global_Objects/Function/bind" TargetMode="External"/><Relationship Id="rId3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8B8F8-17BF-4660-AF6B-2B7BAAA27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21028</TotalTime>
  <Pages>67</Pages>
  <Words>15650</Words>
  <Characters>89205</Characters>
  <Application>Microsoft Office Word</Application>
  <DocSecurity>0</DocSecurity>
  <Lines>743</Lines>
  <Paragraphs>209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104646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Windows</dc:creator>
  <cp:keywords/>
  <dc:description/>
  <cp:lastModifiedBy>Novoselov Alexander</cp:lastModifiedBy>
  <cp:revision>2393</cp:revision>
  <dcterms:created xsi:type="dcterms:W3CDTF">2022-02-14T16:40:00Z</dcterms:created>
  <dcterms:modified xsi:type="dcterms:W3CDTF">2022-09-19T10:08:00Z</dcterms:modified>
</cp:coreProperties>
</file>